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744541" w14:textId="77777777" w:rsidR="00887FEA" w:rsidRPr="00887FEA" w:rsidRDefault="00887FEA" w:rsidP="00887FEA">
      <w:pPr>
        <w:spacing w:line="276" w:lineRule="auto"/>
        <w:jc w:val="center"/>
        <w:rPr>
          <w:lang w:val="en-US"/>
        </w:rPr>
      </w:pPr>
      <w:r w:rsidRPr="00887FEA">
        <w:rPr>
          <w:lang w:val="en-US"/>
        </w:rPr>
        <w:fldChar w:fldCharType="begin"/>
      </w:r>
      <w:r w:rsidRPr="00887FEA">
        <w:rPr>
          <w:lang w:val="en-US"/>
        </w:rPr>
        <w:instrText xml:space="preserve"> INCLUDEPICTURE "https://www.ktug.lt/wp-content/uploads/2016/05/ktu_logo.png" \* MERGEFORMATINET </w:instrText>
      </w:r>
      <w:r w:rsidRPr="00887FEA">
        <w:rPr>
          <w:lang w:val="en-US"/>
        </w:rPr>
        <w:fldChar w:fldCharType="separate"/>
      </w:r>
      <w:r w:rsidRPr="00990400">
        <w:rPr>
          <w:noProof/>
          <w:lang w:val="en-US"/>
        </w:rPr>
        <w:drawing>
          <wp:inline distT="0" distB="0" distL="0" distR="0" wp14:anchorId="29E9AA65" wp14:editId="043AAD9A">
            <wp:extent cx="806466" cy="883840"/>
            <wp:effectExtent l="0" t="0" r="0" b="0"/>
            <wp:docPr id="24" name="Рисунок 24" descr="ÐÐ°ÑÑÐ¸Ð½ÐºÐ¸ Ð¿Ð¾ Ð·Ð°Ð¿ÑÐ¾ÑÑ kt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ÑÑÐ¸Ð½ÐºÐ¸ Ð¿Ð¾ Ð·Ð°Ð¿ÑÐ¾ÑÑ ktu log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841493" cy="922227"/>
                    </a:xfrm>
                    <a:prstGeom prst="rect">
                      <a:avLst/>
                    </a:prstGeom>
                    <a:noFill/>
                    <a:ln>
                      <a:noFill/>
                    </a:ln>
                  </pic:spPr>
                </pic:pic>
              </a:graphicData>
            </a:graphic>
          </wp:inline>
        </w:drawing>
      </w:r>
      <w:r w:rsidRPr="00887FEA">
        <w:rPr>
          <w:lang w:val="en-US"/>
        </w:rPr>
        <w:fldChar w:fldCharType="end"/>
      </w:r>
    </w:p>
    <w:p w14:paraId="0C91A396" w14:textId="77777777" w:rsidR="001E4A01" w:rsidRPr="00990400" w:rsidRDefault="001E4A01" w:rsidP="00887FEA">
      <w:pPr>
        <w:pStyle w:val="Antrat"/>
        <w:spacing w:after="240" w:line="276" w:lineRule="auto"/>
        <w:jc w:val="center"/>
        <w:rPr>
          <w:rFonts w:cstheme="minorHAnsi"/>
          <w:sz w:val="28"/>
          <w:lang w:val="en-US"/>
        </w:rPr>
      </w:pPr>
      <w:r w:rsidRPr="00990400">
        <w:rPr>
          <w:rFonts w:cstheme="minorHAnsi"/>
          <w:sz w:val="28"/>
          <w:lang w:val="en-US"/>
        </w:rPr>
        <w:t>KAUNAS UNIVERSITY OF TECHNOLOGY</w:t>
      </w:r>
    </w:p>
    <w:p w14:paraId="4A3D7B39" w14:textId="77777777" w:rsidR="001E4A01" w:rsidRPr="00990400" w:rsidRDefault="001E4A01" w:rsidP="00887FEA">
      <w:pPr>
        <w:pStyle w:val="Antrat"/>
        <w:spacing w:after="240" w:line="276" w:lineRule="auto"/>
        <w:jc w:val="center"/>
        <w:rPr>
          <w:rFonts w:cstheme="minorHAnsi"/>
          <w:sz w:val="40"/>
          <w:lang w:val="en-US"/>
        </w:rPr>
      </w:pPr>
      <w:r w:rsidRPr="00990400">
        <w:rPr>
          <w:sz w:val="22"/>
          <w:lang w:val="en-US"/>
        </w:rPr>
        <w:t>FACULTY OF INFORMATICS</w:t>
      </w:r>
    </w:p>
    <w:p w14:paraId="33AD095B" w14:textId="77777777" w:rsidR="001E4A01" w:rsidRPr="00990400" w:rsidRDefault="001E4A01" w:rsidP="001E4A01">
      <w:pPr>
        <w:pStyle w:val="Antrat"/>
        <w:spacing w:before="3920" w:after="240"/>
        <w:jc w:val="center"/>
        <w:rPr>
          <w:rFonts w:cstheme="minorHAnsi"/>
          <w:sz w:val="44"/>
          <w:lang w:val="en-US"/>
        </w:rPr>
      </w:pPr>
      <w:r w:rsidRPr="00990400">
        <w:rPr>
          <w:rFonts w:cstheme="minorHAnsi"/>
          <w:sz w:val="44"/>
          <w:lang w:val="en-US"/>
        </w:rPr>
        <w:t xml:space="preserve">T120B166 </w:t>
      </w:r>
      <w:r w:rsidR="003C079E" w:rsidRPr="00990400">
        <w:rPr>
          <w:rFonts w:cstheme="minorHAnsi"/>
          <w:sz w:val="44"/>
          <w:lang w:val="en-US"/>
        </w:rPr>
        <w:t>Development of Computer Games and Interactive Applications</w:t>
      </w:r>
    </w:p>
    <w:p w14:paraId="104CC51F" w14:textId="77777777" w:rsidR="001E4A01" w:rsidRPr="00990400" w:rsidRDefault="001E4A01" w:rsidP="001E4A01">
      <w:pPr>
        <w:rPr>
          <w:lang w:val="en-US"/>
        </w:rPr>
      </w:pPr>
    </w:p>
    <w:p w14:paraId="6C3300AA" w14:textId="5A19A647" w:rsidR="001E4A01" w:rsidRPr="00990400" w:rsidRDefault="00162BC3" w:rsidP="001E4A01">
      <w:pPr>
        <w:jc w:val="center"/>
        <w:rPr>
          <w:i/>
          <w:lang w:val="en-US"/>
        </w:rPr>
      </w:pPr>
      <w:r>
        <w:rPr>
          <w:i/>
          <w:lang w:val="en-US"/>
        </w:rPr>
        <w:t>3D Labyrinth</w:t>
      </w:r>
    </w:p>
    <w:p w14:paraId="7BAD61C1" w14:textId="77777777" w:rsidR="001E4A01" w:rsidRPr="00990400" w:rsidRDefault="001E4A01" w:rsidP="001E4A01">
      <w:pPr>
        <w:rPr>
          <w:lang w:val="en-US"/>
        </w:rPr>
      </w:pPr>
    </w:p>
    <w:p w14:paraId="458C2DD0" w14:textId="77777777" w:rsidR="001E4A01" w:rsidRPr="00990400" w:rsidRDefault="001E4A01" w:rsidP="001E4A01">
      <w:pPr>
        <w:rPr>
          <w:lang w:val="en-US"/>
        </w:rPr>
      </w:pPr>
    </w:p>
    <w:p w14:paraId="2DC6526A" w14:textId="77777777" w:rsidR="001E4A01" w:rsidRPr="00990400" w:rsidRDefault="001E4A01" w:rsidP="001E4A01">
      <w:pPr>
        <w:rPr>
          <w:lang w:val="en-US"/>
        </w:rPr>
      </w:pPr>
    </w:p>
    <w:p w14:paraId="2C547BC9" w14:textId="77777777" w:rsidR="001E4A01" w:rsidRPr="00990400" w:rsidRDefault="001E4A01" w:rsidP="001E4A01">
      <w:pPr>
        <w:rPr>
          <w:lang w:val="en-US"/>
        </w:rPr>
      </w:pPr>
    </w:p>
    <w:p w14:paraId="401D883D" w14:textId="77777777" w:rsidR="001E4A01" w:rsidRPr="00990400" w:rsidRDefault="001E4A01" w:rsidP="001E4A01">
      <w:pPr>
        <w:rPr>
          <w:lang w:val="en-US"/>
        </w:rPr>
      </w:pPr>
    </w:p>
    <w:p w14:paraId="48006B2B" w14:textId="77777777" w:rsidR="001E4A01" w:rsidRPr="00990400" w:rsidRDefault="001E4A01" w:rsidP="001E4A01">
      <w:pPr>
        <w:rPr>
          <w:lang w:val="en-US"/>
        </w:rPr>
      </w:pPr>
    </w:p>
    <w:p w14:paraId="531C36BF" w14:textId="77777777" w:rsidR="001E4A01" w:rsidRPr="00990400" w:rsidRDefault="001E4A01" w:rsidP="001E4A01">
      <w:pPr>
        <w:rPr>
          <w:lang w:val="en-US"/>
        </w:rPr>
      </w:pPr>
    </w:p>
    <w:p w14:paraId="7C6D2D54" w14:textId="77777777" w:rsidR="001E4A01" w:rsidRPr="00990400" w:rsidRDefault="001E4A01" w:rsidP="001E4A01">
      <w:pPr>
        <w:rPr>
          <w:lang w:val="en-US"/>
        </w:rPr>
      </w:pPr>
    </w:p>
    <w:p w14:paraId="0370D798" w14:textId="77777777" w:rsidR="001E4A01" w:rsidRPr="00990400" w:rsidRDefault="001E4A01" w:rsidP="001E4A01">
      <w:pPr>
        <w:rPr>
          <w:lang w:val="en-US"/>
        </w:rPr>
      </w:pPr>
    </w:p>
    <w:p w14:paraId="1B0BA13C" w14:textId="77777777" w:rsidR="001E4A01" w:rsidRPr="00990400" w:rsidRDefault="001E4A01" w:rsidP="001E4A01">
      <w:pPr>
        <w:jc w:val="right"/>
        <w:rPr>
          <w:lang w:val="en-US"/>
        </w:rPr>
      </w:pPr>
    </w:p>
    <w:tbl>
      <w:tblPr>
        <w:tblStyle w:val="Lentelstinklelis"/>
        <w:tblW w:w="2251" w:type="dxa"/>
        <w:tblInd w:w="7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1"/>
      </w:tblGrid>
      <w:tr w:rsidR="002A0DAA" w:rsidRPr="00990400" w14:paraId="1F9B32CC" w14:textId="77777777" w:rsidTr="002A0DAA">
        <w:tc>
          <w:tcPr>
            <w:tcW w:w="2251" w:type="dxa"/>
          </w:tcPr>
          <w:p w14:paraId="28354B6C" w14:textId="727F5BF8" w:rsidR="002A0DAA" w:rsidRPr="00990400" w:rsidRDefault="00162BC3" w:rsidP="007B7B53">
            <w:pPr>
              <w:rPr>
                <w:i/>
                <w:lang w:val="en-US"/>
              </w:rPr>
            </w:pPr>
            <w:r>
              <w:rPr>
                <w:i/>
                <w:lang w:val="en-US"/>
              </w:rPr>
              <w:t>IFF 8/7 Gvidas Raškevičius</w:t>
            </w:r>
          </w:p>
        </w:tc>
      </w:tr>
      <w:tr w:rsidR="002A0DAA" w:rsidRPr="00990400" w14:paraId="1A05B1D9" w14:textId="77777777" w:rsidTr="002A0DAA">
        <w:tc>
          <w:tcPr>
            <w:tcW w:w="2251" w:type="dxa"/>
          </w:tcPr>
          <w:p w14:paraId="1FF8774E" w14:textId="77777777" w:rsidR="002A0DAA" w:rsidRPr="00990400" w:rsidRDefault="002A0DAA" w:rsidP="001E4A01">
            <w:pPr>
              <w:jc w:val="right"/>
              <w:rPr>
                <w:i/>
                <w:lang w:val="en-US"/>
              </w:rPr>
            </w:pPr>
          </w:p>
        </w:tc>
      </w:tr>
      <w:tr w:rsidR="002A0DAA" w:rsidRPr="00990400" w14:paraId="618ADE6A" w14:textId="77777777" w:rsidTr="002A0DAA">
        <w:tc>
          <w:tcPr>
            <w:tcW w:w="2251" w:type="dxa"/>
          </w:tcPr>
          <w:p w14:paraId="67848262" w14:textId="588A7F23" w:rsidR="002A0DAA" w:rsidRPr="00990400" w:rsidRDefault="002A0DAA" w:rsidP="001E4A01">
            <w:pPr>
              <w:jc w:val="right"/>
              <w:rPr>
                <w:i/>
                <w:lang w:val="en-US"/>
              </w:rPr>
            </w:pPr>
            <w:r w:rsidRPr="00990400">
              <w:rPr>
                <w:lang w:val="en-US"/>
              </w:rPr>
              <w:t>Date:</w:t>
            </w:r>
            <w:r>
              <w:rPr>
                <w:lang w:val="en-US"/>
              </w:rPr>
              <w:t xml:space="preserve"> </w:t>
            </w:r>
            <w:r w:rsidR="00162BC3">
              <w:rPr>
                <w:i/>
                <w:lang w:val="en-US"/>
              </w:rPr>
              <w:t>2021</w:t>
            </w:r>
            <w:r>
              <w:rPr>
                <w:i/>
                <w:lang w:val="en-US"/>
              </w:rPr>
              <w:t>.</w:t>
            </w:r>
            <w:r w:rsidR="00162BC3">
              <w:rPr>
                <w:i/>
                <w:lang w:val="en-US"/>
              </w:rPr>
              <w:t>0</w:t>
            </w:r>
            <w:r w:rsidR="007B7B53">
              <w:rPr>
                <w:i/>
                <w:lang w:val="en-US"/>
              </w:rPr>
              <w:t>5</w:t>
            </w:r>
            <w:r>
              <w:rPr>
                <w:i/>
                <w:lang w:val="en-US"/>
              </w:rPr>
              <w:t>.</w:t>
            </w:r>
            <w:r w:rsidR="007B7B53">
              <w:rPr>
                <w:i/>
                <w:lang w:val="en-US"/>
              </w:rPr>
              <w:t>1</w:t>
            </w:r>
            <w:r w:rsidR="00162BC3">
              <w:rPr>
                <w:i/>
                <w:lang w:val="en-US"/>
              </w:rPr>
              <w:t>1</w:t>
            </w:r>
          </w:p>
        </w:tc>
      </w:tr>
    </w:tbl>
    <w:p w14:paraId="2783692B" w14:textId="77777777" w:rsidR="001E4A01" w:rsidRPr="00990400" w:rsidRDefault="001E4A01" w:rsidP="001E4A01">
      <w:pPr>
        <w:jc w:val="right"/>
        <w:rPr>
          <w:lang w:val="en-US"/>
        </w:rPr>
      </w:pPr>
    </w:p>
    <w:p w14:paraId="7766563B" w14:textId="77777777" w:rsidR="001E4A01" w:rsidRPr="00990400" w:rsidRDefault="001E4A01" w:rsidP="001E4A01">
      <w:pPr>
        <w:rPr>
          <w:lang w:val="en-US"/>
        </w:rPr>
      </w:pPr>
    </w:p>
    <w:p w14:paraId="2C071DCE" w14:textId="77777777" w:rsidR="001E4A01" w:rsidRPr="00990400" w:rsidRDefault="001E4A01" w:rsidP="001E4A01">
      <w:pPr>
        <w:rPr>
          <w:lang w:val="en-US"/>
        </w:rPr>
      </w:pPr>
    </w:p>
    <w:p w14:paraId="280F31CB" w14:textId="77777777" w:rsidR="001E4A01" w:rsidRPr="00990400" w:rsidRDefault="001E4A01" w:rsidP="001E4A01">
      <w:pPr>
        <w:rPr>
          <w:lang w:val="en-US"/>
        </w:rPr>
      </w:pPr>
    </w:p>
    <w:p w14:paraId="69F5F6EF" w14:textId="77777777" w:rsidR="001E4A01" w:rsidRPr="00990400" w:rsidRDefault="001E4A01" w:rsidP="001E4A01">
      <w:pPr>
        <w:rPr>
          <w:lang w:val="en-US"/>
        </w:rPr>
      </w:pPr>
    </w:p>
    <w:p w14:paraId="1C0F25E3" w14:textId="77777777" w:rsidR="001E4A01" w:rsidRPr="00990400" w:rsidRDefault="001E4A01" w:rsidP="001E4A01">
      <w:pPr>
        <w:rPr>
          <w:lang w:val="en-US"/>
        </w:rPr>
      </w:pPr>
    </w:p>
    <w:p w14:paraId="0C2D40FF" w14:textId="77777777" w:rsidR="001E4A01" w:rsidRPr="00990400" w:rsidRDefault="001E4A01" w:rsidP="001E4A01">
      <w:pPr>
        <w:rPr>
          <w:lang w:val="en-US"/>
        </w:rPr>
      </w:pPr>
    </w:p>
    <w:p w14:paraId="3F232DB6" w14:textId="3F6EDE0B" w:rsidR="001E4A01" w:rsidRPr="00990400" w:rsidRDefault="001E4A01" w:rsidP="001E4A01">
      <w:pPr>
        <w:jc w:val="center"/>
        <w:rPr>
          <w:lang w:val="en-US"/>
        </w:rPr>
      </w:pPr>
      <w:r w:rsidRPr="00990400">
        <w:rPr>
          <w:lang w:val="en-US"/>
        </w:rPr>
        <w:t>Kaunas, 20</w:t>
      </w:r>
      <w:r w:rsidR="00162BC3">
        <w:rPr>
          <w:lang w:val="en-US"/>
        </w:rPr>
        <w:t>21</w:t>
      </w:r>
    </w:p>
    <w:sdt>
      <w:sdtPr>
        <w:rPr>
          <w:rFonts w:ascii="Times New Roman" w:eastAsia="Times New Roman" w:hAnsi="Times New Roman" w:cs="Times New Roman"/>
          <w:b w:val="0"/>
          <w:bCs w:val="0"/>
          <w:color w:val="auto"/>
          <w:sz w:val="24"/>
          <w:szCs w:val="24"/>
          <w:lang w:val="en-US"/>
        </w:rPr>
        <w:id w:val="-152680111"/>
        <w:docPartObj>
          <w:docPartGallery w:val="Table of Contents"/>
          <w:docPartUnique/>
        </w:docPartObj>
      </w:sdtPr>
      <w:sdtEndPr>
        <w:rPr>
          <w:noProof/>
        </w:rPr>
      </w:sdtEndPr>
      <w:sdtContent>
        <w:p w14:paraId="439D6600" w14:textId="77777777" w:rsidR="00C97685" w:rsidRPr="00990400" w:rsidRDefault="00C97685">
          <w:pPr>
            <w:pStyle w:val="Turinioantrat"/>
            <w:rPr>
              <w:color w:val="000000" w:themeColor="text1"/>
              <w:lang w:val="en-US"/>
            </w:rPr>
          </w:pPr>
          <w:r w:rsidRPr="00990400">
            <w:rPr>
              <w:color w:val="000000" w:themeColor="text1"/>
              <w:lang w:val="en-US"/>
            </w:rPr>
            <w:t>Tables of Contents</w:t>
          </w:r>
        </w:p>
        <w:p w14:paraId="37F81277" w14:textId="73D40814" w:rsidR="007D782F" w:rsidRDefault="00C97685">
          <w:pPr>
            <w:pStyle w:val="Turinys1"/>
            <w:tabs>
              <w:tab w:val="right" w:leader="dot" w:pos="9339"/>
            </w:tabs>
            <w:rPr>
              <w:rFonts w:asciiTheme="minorHAnsi" w:eastAsiaTheme="minorEastAsia" w:hAnsiTheme="minorHAnsi" w:cstheme="minorBidi"/>
              <w:b w:val="0"/>
              <w:bCs w:val="0"/>
              <w:i w:val="0"/>
              <w:iCs w:val="0"/>
              <w:noProof/>
              <w:sz w:val="22"/>
              <w:szCs w:val="22"/>
              <w:lang w:val="en-US" w:eastAsia="en-US"/>
            </w:rPr>
          </w:pPr>
          <w:r w:rsidRPr="005D020B">
            <w:rPr>
              <w:b w:val="0"/>
              <w:bCs w:val="0"/>
              <w:i w:val="0"/>
              <w:lang w:val="en-US"/>
            </w:rPr>
            <w:fldChar w:fldCharType="begin"/>
          </w:r>
          <w:r w:rsidRPr="005D020B">
            <w:rPr>
              <w:b w:val="0"/>
              <w:i w:val="0"/>
              <w:lang w:val="en-US"/>
            </w:rPr>
            <w:instrText>TOC \o "1-3" \h \z \u</w:instrText>
          </w:r>
          <w:r w:rsidRPr="005D020B">
            <w:rPr>
              <w:b w:val="0"/>
              <w:bCs w:val="0"/>
              <w:i w:val="0"/>
              <w:lang w:val="en-US"/>
            </w:rPr>
            <w:fldChar w:fldCharType="separate"/>
          </w:r>
          <w:hyperlink w:anchor="_Toc72692422" w:history="1">
            <w:r w:rsidR="007D782F" w:rsidRPr="00E14D68">
              <w:rPr>
                <w:rStyle w:val="Hipersaitas"/>
                <w:noProof/>
                <w:lang w:val="en-US"/>
              </w:rPr>
              <w:t>Tables of Images</w:t>
            </w:r>
            <w:r w:rsidR="007D782F">
              <w:rPr>
                <w:noProof/>
                <w:webHidden/>
              </w:rPr>
              <w:tab/>
            </w:r>
            <w:r w:rsidR="007D782F">
              <w:rPr>
                <w:noProof/>
                <w:webHidden/>
              </w:rPr>
              <w:fldChar w:fldCharType="begin"/>
            </w:r>
            <w:r w:rsidR="007D782F">
              <w:rPr>
                <w:noProof/>
                <w:webHidden/>
              </w:rPr>
              <w:instrText xml:space="preserve"> PAGEREF _Toc72692422 \h </w:instrText>
            </w:r>
            <w:r w:rsidR="007D782F">
              <w:rPr>
                <w:noProof/>
                <w:webHidden/>
              </w:rPr>
            </w:r>
            <w:r w:rsidR="007D782F">
              <w:rPr>
                <w:noProof/>
                <w:webHidden/>
              </w:rPr>
              <w:fldChar w:fldCharType="separate"/>
            </w:r>
            <w:r w:rsidR="00071371">
              <w:rPr>
                <w:noProof/>
                <w:webHidden/>
              </w:rPr>
              <w:t>3</w:t>
            </w:r>
            <w:r w:rsidR="007D782F">
              <w:rPr>
                <w:noProof/>
                <w:webHidden/>
              </w:rPr>
              <w:fldChar w:fldCharType="end"/>
            </w:r>
          </w:hyperlink>
        </w:p>
        <w:p w14:paraId="42E93699" w14:textId="1E861FEB" w:rsidR="007D782F" w:rsidRDefault="00071371">
          <w:pPr>
            <w:pStyle w:val="Turinys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72692423" w:history="1">
            <w:r w:rsidR="007D782F" w:rsidRPr="00E14D68">
              <w:rPr>
                <w:rStyle w:val="Hipersaitas"/>
                <w:noProof/>
                <w:lang w:val="en-US"/>
              </w:rPr>
              <w:t>Table of Tables/functions</w:t>
            </w:r>
            <w:r w:rsidR="007D782F">
              <w:rPr>
                <w:noProof/>
                <w:webHidden/>
              </w:rPr>
              <w:tab/>
            </w:r>
            <w:r w:rsidR="007D782F">
              <w:rPr>
                <w:noProof/>
                <w:webHidden/>
              </w:rPr>
              <w:fldChar w:fldCharType="begin"/>
            </w:r>
            <w:r w:rsidR="007D782F">
              <w:rPr>
                <w:noProof/>
                <w:webHidden/>
              </w:rPr>
              <w:instrText xml:space="preserve"> PAGEREF _Toc72692423 \h </w:instrText>
            </w:r>
            <w:r w:rsidR="007D782F">
              <w:rPr>
                <w:noProof/>
                <w:webHidden/>
              </w:rPr>
            </w:r>
            <w:r w:rsidR="007D782F">
              <w:rPr>
                <w:noProof/>
                <w:webHidden/>
              </w:rPr>
              <w:fldChar w:fldCharType="separate"/>
            </w:r>
            <w:r>
              <w:rPr>
                <w:noProof/>
                <w:webHidden/>
              </w:rPr>
              <w:t>4</w:t>
            </w:r>
            <w:r w:rsidR="007D782F">
              <w:rPr>
                <w:noProof/>
                <w:webHidden/>
              </w:rPr>
              <w:fldChar w:fldCharType="end"/>
            </w:r>
          </w:hyperlink>
        </w:p>
        <w:p w14:paraId="07E05D7B" w14:textId="379F1731" w:rsidR="007D782F" w:rsidRDefault="00071371">
          <w:pPr>
            <w:pStyle w:val="Turinys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72692424" w:history="1">
            <w:r w:rsidR="007D782F" w:rsidRPr="00E14D68">
              <w:rPr>
                <w:rStyle w:val="Hipersaitas"/>
                <w:noProof/>
                <w:lang w:val="en-US"/>
              </w:rPr>
              <w:t>Description of Your Game</w:t>
            </w:r>
            <w:r w:rsidR="007D782F">
              <w:rPr>
                <w:noProof/>
                <w:webHidden/>
              </w:rPr>
              <w:tab/>
            </w:r>
            <w:r w:rsidR="007D782F">
              <w:rPr>
                <w:noProof/>
                <w:webHidden/>
              </w:rPr>
              <w:fldChar w:fldCharType="begin"/>
            </w:r>
            <w:r w:rsidR="007D782F">
              <w:rPr>
                <w:noProof/>
                <w:webHidden/>
              </w:rPr>
              <w:instrText xml:space="preserve"> PAGEREF _Toc72692424 \h </w:instrText>
            </w:r>
            <w:r w:rsidR="007D782F">
              <w:rPr>
                <w:noProof/>
                <w:webHidden/>
              </w:rPr>
            </w:r>
            <w:r w:rsidR="007D782F">
              <w:rPr>
                <w:noProof/>
                <w:webHidden/>
              </w:rPr>
              <w:fldChar w:fldCharType="separate"/>
            </w:r>
            <w:r>
              <w:rPr>
                <w:noProof/>
                <w:webHidden/>
              </w:rPr>
              <w:t>5</w:t>
            </w:r>
            <w:r w:rsidR="007D782F">
              <w:rPr>
                <w:noProof/>
                <w:webHidden/>
              </w:rPr>
              <w:fldChar w:fldCharType="end"/>
            </w:r>
          </w:hyperlink>
        </w:p>
        <w:p w14:paraId="456EFF9D" w14:textId="38748EF6" w:rsidR="007D782F" w:rsidRDefault="00071371">
          <w:pPr>
            <w:pStyle w:val="Turinys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72692425" w:history="1">
            <w:r w:rsidR="007D782F" w:rsidRPr="00E14D68">
              <w:rPr>
                <w:rStyle w:val="Hipersaitas"/>
                <w:noProof/>
                <w:spacing w:val="-10"/>
                <w:kern w:val="28"/>
                <w:lang w:val="en-US"/>
              </w:rPr>
              <w:t>Laboratory work #1</w:t>
            </w:r>
            <w:r w:rsidR="007D782F">
              <w:rPr>
                <w:noProof/>
                <w:webHidden/>
              </w:rPr>
              <w:tab/>
            </w:r>
            <w:r w:rsidR="007D782F">
              <w:rPr>
                <w:noProof/>
                <w:webHidden/>
              </w:rPr>
              <w:fldChar w:fldCharType="begin"/>
            </w:r>
            <w:r w:rsidR="007D782F">
              <w:rPr>
                <w:noProof/>
                <w:webHidden/>
              </w:rPr>
              <w:instrText xml:space="preserve"> PAGEREF _Toc72692425 \h </w:instrText>
            </w:r>
            <w:r w:rsidR="007D782F">
              <w:rPr>
                <w:noProof/>
                <w:webHidden/>
              </w:rPr>
            </w:r>
            <w:r w:rsidR="007D782F">
              <w:rPr>
                <w:noProof/>
                <w:webHidden/>
              </w:rPr>
              <w:fldChar w:fldCharType="separate"/>
            </w:r>
            <w:r>
              <w:rPr>
                <w:noProof/>
                <w:webHidden/>
              </w:rPr>
              <w:t>6</w:t>
            </w:r>
            <w:r w:rsidR="007D782F">
              <w:rPr>
                <w:noProof/>
                <w:webHidden/>
              </w:rPr>
              <w:fldChar w:fldCharType="end"/>
            </w:r>
          </w:hyperlink>
        </w:p>
        <w:p w14:paraId="4E511243" w14:textId="2C0FE550" w:rsidR="007D782F" w:rsidRDefault="00071371">
          <w:pPr>
            <w:pStyle w:val="Turinys2"/>
            <w:tabs>
              <w:tab w:val="right" w:leader="dot" w:pos="9339"/>
            </w:tabs>
            <w:rPr>
              <w:rFonts w:asciiTheme="minorHAnsi" w:eastAsiaTheme="minorEastAsia" w:hAnsiTheme="minorHAnsi" w:cstheme="minorBidi"/>
              <w:b w:val="0"/>
              <w:bCs w:val="0"/>
              <w:noProof/>
              <w:lang w:val="en-US" w:eastAsia="en-US"/>
            </w:rPr>
          </w:pPr>
          <w:hyperlink w:anchor="_Toc72692426" w:history="1">
            <w:r w:rsidR="007D782F" w:rsidRPr="00E14D68">
              <w:rPr>
                <w:rStyle w:val="Hipersaitas"/>
                <w:noProof/>
                <w:lang w:val="en-US"/>
              </w:rPr>
              <w:t>List of tasks</w:t>
            </w:r>
            <w:r w:rsidR="007D782F">
              <w:rPr>
                <w:noProof/>
                <w:webHidden/>
              </w:rPr>
              <w:tab/>
            </w:r>
            <w:r w:rsidR="007D782F">
              <w:rPr>
                <w:noProof/>
                <w:webHidden/>
              </w:rPr>
              <w:fldChar w:fldCharType="begin"/>
            </w:r>
            <w:r w:rsidR="007D782F">
              <w:rPr>
                <w:noProof/>
                <w:webHidden/>
              </w:rPr>
              <w:instrText xml:space="preserve"> PAGEREF _Toc72692426 \h </w:instrText>
            </w:r>
            <w:r w:rsidR="007D782F">
              <w:rPr>
                <w:noProof/>
                <w:webHidden/>
              </w:rPr>
            </w:r>
            <w:r w:rsidR="007D782F">
              <w:rPr>
                <w:noProof/>
                <w:webHidden/>
              </w:rPr>
              <w:fldChar w:fldCharType="separate"/>
            </w:r>
            <w:r>
              <w:rPr>
                <w:noProof/>
                <w:webHidden/>
              </w:rPr>
              <w:t>6</w:t>
            </w:r>
            <w:r w:rsidR="007D782F">
              <w:rPr>
                <w:noProof/>
                <w:webHidden/>
              </w:rPr>
              <w:fldChar w:fldCharType="end"/>
            </w:r>
          </w:hyperlink>
        </w:p>
        <w:p w14:paraId="17366138" w14:textId="4EDBE4C0" w:rsidR="007D782F" w:rsidRDefault="00071371">
          <w:pPr>
            <w:pStyle w:val="Turinys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72692427" w:history="1">
            <w:r w:rsidR="007D782F" w:rsidRPr="00E14D68">
              <w:rPr>
                <w:rStyle w:val="Hipersaitas"/>
                <w:noProof/>
                <w:lang w:val="en-US"/>
              </w:rPr>
              <w:t>Solution</w:t>
            </w:r>
            <w:r w:rsidR="007D782F">
              <w:rPr>
                <w:noProof/>
                <w:webHidden/>
              </w:rPr>
              <w:tab/>
            </w:r>
            <w:r w:rsidR="007D782F">
              <w:rPr>
                <w:noProof/>
                <w:webHidden/>
              </w:rPr>
              <w:fldChar w:fldCharType="begin"/>
            </w:r>
            <w:r w:rsidR="007D782F">
              <w:rPr>
                <w:noProof/>
                <w:webHidden/>
              </w:rPr>
              <w:instrText xml:space="preserve"> PAGEREF _Toc72692427 \h </w:instrText>
            </w:r>
            <w:r w:rsidR="007D782F">
              <w:rPr>
                <w:noProof/>
                <w:webHidden/>
              </w:rPr>
            </w:r>
            <w:r w:rsidR="007D782F">
              <w:rPr>
                <w:noProof/>
                <w:webHidden/>
              </w:rPr>
              <w:fldChar w:fldCharType="separate"/>
            </w:r>
            <w:r>
              <w:rPr>
                <w:noProof/>
                <w:webHidden/>
              </w:rPr>
              <w:t>6</w:t>
            </w:r>
            <w:r w:rsidR="007D782F">
              <w:rPr>
                <w:noProof/>
                <w:webHidden/>
              </w:rPr>
              <w:fldChar w:fldCharType="end"/>
            </w:r>
          </w:hyperlink>
        </w:p>
        <w:p w14:paraId="1C3C62C2" w14:textId="04E1B904" w:rsidR="007D782F" w:rsidRDefault="00071371">
          <w:pPr>
            <w:pStyle w:val="Turinys2"/>
            <w:tabs>
              <w:tab w:val="right" w:leader="dot" w:pos="9339"/>
            </w:tabs>
            <w:rPr>
              <w:rFonts w:asciiTheme="minorHAnsi" w:eastAsiaTheme="minorEastAsia" w:hAnsiTheme="minorHAnsi" w:cstheme="minorBidi"/>
              <w:b w:val="0"/>
              <w:bCs w:val="0"/>
              <w:noProof/>
              <w:lang w:val="en-US" w:eastAsia="en-US"/>
            </w:rPr>
          </w:pPr>
          <w:hyperlink w:anchor="_Toc72692428" w:history="1">
            <w:r w:rsidR="007D782F" w:rsidRPr="00E14D68">
              <w:rPr>
                <w:rStyle w:val="Hipersaitas"/>
                <w:noProof/>
                <w:lang w:val="en-US"/>
              </w:rPr>
              <w:t xml:space="preserve">Task #1. </w:t>
            </w:r>
            <w:r w:rsidR="007D782F" w:rsidRPr="00E14D68">
              <w:rPr>
                <w:rStyle w:val="Hipersaitas"/>
                <w:i/>
                <w:noProof/>
                <w:lang w:val="en-US"/>
              </w:rPr>
              <w:t>Getting a Character</w:t>
            </w:r>
            <w:r w:rsidR="007D782F">
              <w:rPr>
                <w:noProof/>
                <w:webHidden/>
              </w:rPr>
              <w:tab/>
            </w:r>
            <w:r w:rsidR="007D782F">
              <w:rPr>
                <w:noProof/>
                <w:webHidden/>
              </w:rPr>
              <w:fldChar w:fldCharType="begin"/>
            </w:r>
            <w:r w:rsidR="007D782F">
              <w:rPr>
                <w:noProof/>
                <w:webHidden/>
              </w:rPr>
              <w:instrText xml:space="preserve"> PAGEREF _Toc72692428 \h </w:instrText>
            </w:r>
            <w:r w:rsidR="007D782F">
              <w:rPr>
                <w:noProof/>
                <w:webHidden/>
              </w:rPr>
            </w:r>
            <w:r w:rsidR="007D782F">
              <w:rPr>
                <w:noProof/>
                <w:webHidden/>
              </w:rPr>
              <w:fldChar w:fldCharType="separate"/>
            </w:r>
            <w:r>
              <w:rPr>
                <w:noProof/>
                <w:webHidden/>
              </w:rPr>
              <w:t>6</w:t>
            </w:r>
            <w:r w:rsidR="007D782F">
              <w:rPr>
                <w:noProof/>
                <w:webHidden/>
              </w:rPr>
              <w:fldChar w:fldCharType="end"/>
            </w:r>
          </w:hyperlink>
        </w:p>
        <w:p w14:paraId="53A575E8" w14:textId="6792B65C" w:rsidR="007D782F" w:rsidRDefault="00071371">
          <w:pPr>
            <w:pStyle w:val="Turinys2"/>
            <w:tabs>
              <w:tab w:val="right" w:leader="dot" w:pos="9339"/>
            </w:tabs>
            <w:rPr>
              <w:rFonts w:asciiTheme="minorHAnsi" w:eastAsiaTheme="minorEastAsia" w:hAnsiTheme="minorHAnsi" w:cstheme="minorBidi"/>
              <w:b w:val="0"/>
              <w:bCs w:val="0"/>
              <w:noProof/>
              <w:lang w:val="en-US" w:eastAsia="en-US"/>
            </w:rPr>
          </w:pPr>
          <w:hyperlink w:anchor="_Toc72692429" w:history="1">
            <w:r w:rsidR="007D782F" w:rsidRPr="00E14D68">
              <w:rPr>
                <w:rStyle w:val="Hipersaitas"/>
                <w:noProof/>
                <w:lang w:val="en-US"/>
              </w:rPr>
              <w:t xml:space="preserve">Task #2. </w:t>
            </w:r>
            <w:r w:rsidR="007D782F" w:rsidRPr="00E14D68">
              <w:rPr>
                <w:rStyle w:val="Hipersaitas"/>
                <w:i/>
                <w:noProof/>
                <w:lang w:val="en-US"/>
              </w:rPr>
              <w:t>Making character move with animations</w:t>
            </w:r>
            <w:r w:rsidR="007D782F">
              <w:rPr>
                <w:noProof/>
                <w:webHidden/>
              </w:rPr>
              <w:tab/>
            </w:r>
            <w:r w:rsidR="007D782F">
              <w:rPr>
                <w:noProof/>
                <w:webHidden/>
              </w:rPr>
              <w:fldChar w:fldCharType="begin"/>
            </w:r>
            <w:r w:rsidR="007D782F">
              <w:rPr>
                <w:noProof/>
                <w:webHidden/>
              </w:rPr>
              <w:instrText xml:space="preserve"> PAGEREF _Toc72692429 \h </w:instrText>
            </w:r>
            <w:r w:rsidR="007D782F">
              <w:rPr>
                <w:noProof/>
                <w:webHidden/>
              </w:rPr>
            </w:r>
            <w:r w:rsidR="007D782F">
              <w:rPr>
                <w:noProof/>
                <w:webHidden/>
              </w:rPr>
              <w:fldChar w:fldCharType="separate"/>
            </w:r>
            <w:r>
              <w:rPr>
                <w:noProof/>
                <w:webHidden/>
              </w:rPr>
              <w:t>7</w:t>
            </w:r>
            <w:r w:rsidR="007D782F">
              <w:rPr>
                <w:noProof/>
                <w:webHidden/>
              </w:rPr>
              <w:fldChar w:fldCharType="end"/>
            </w:r>
          </w:hyperlink>
        </w:p>
        <w:p w14:paraId="0DA91F6C" w14:textId="560BE76C" w:rsidR="007D782F" w:rsidRDefault="00071371">
          <w:pPr>
            <w:pStyle w:val="Turinys2"/>
            <w:tabs>
              <w:tab w:val="right" w:leader="dot" w:pos="9339"/>
            </w:tabs>
            <w:rPr>
              <w:rFonts w:asciiTheme="minorHAnsi" w:eastAsiaTheme="minorEastAsia" w:hAnsiTheme="minorHAnsi" w:cstheme="minorBidi"/>
              <w:b w:val="0"/>
              <w:bCs w:val="0"/>
              <w:noProof/>
              <w:lang w:val="en-US" w:eastAsia="en-US"/>
            </w:rPr>
          </w:pPr>
          <w:hyperlink w:anchor="_Toc72692430" w:history="1">
            <w:r w:rsidR="007D782F" w:rsidRPr="00E14D68">
              <w:rPr>
                <w:rStyle w:val="Hipersaitas"/>
                <w:noProof/>
                <w:lang w:val="en-US"/>
              </w:rPr>
              <w:t xml:space="preserve">Task #3. </w:t>
            </w:r>
            <w:r w:rsidR="007D782F" w:rsidRPr="00E14D68">
              <w:rPr>
                <w:rStyle w:val="Hipersaitas"/>
                <w:i/>
                <w:noProof/>
                <w:lang w:val="en-US"/>
              </w:rPr>
              <w:t>Adding more game objects and lights</w:t>
            </w:r>
            <w:r w:rsidR="007D782F">
              <w:rPr>
                <w:noProof/>
                <w:webHidden/>
              </w:rPr>
              <w:tab/>
            </w:r>
            <w:r w:rsidR="007D782F">
              <w:rPr>
                <w:noProof/>
                <w:webHidden/>
              </w:rPr>
              <w:fldChar w:fldCharType="begin"/>
            </w:r>
            <w:r w:rsidR="007D782F">
              <w:rPr>
                <w:noProof/>
                <w:webHidden/>
              </w:rPr>
              <w:instrText xml:space="preserve"> PAGEREF _Toc72692430 \h </w:instrText>
            </w:r>
            <w:r w:rsidR="007D782F">
              <w:rPr>
                <w:noProof/>
                <w:webHidden/>
              </w:rPr>
            </w:r>
            <w:r w:rsidR="007D782F">
              <w:rPr>
                <w:noProof/>
                <w:webHidden/>
              </w:rPr>
              <w:fldChar w:fldCharType="separate"/>
            </w:r>
            <w:r>
              <w:rPr>
                <w:noProof/>
                <w:webHidden/>
              </w:rPr>
              <w:t>9</w:t>
            </w:r>
            <w:r w:rsidR="007D782F">
              <w:rPr>
                <w:noProof/>
                <w:webHidden/>
              </w:rPr>
              <w:fldChar w:fldCharType="end"/>
            </w:r>
          </w:hyperlink>
        </w:p>
        <w:p w14:paraId="2C27396B" w14:textId="78030C7C" w:rsidR="007D782F" w:rsidRDefault="00071371">
          <w:pPr>
            <w:pStyle w:val="Turinys2"/>
            <w:tabs>
              <w:tab w:val="right" w:leader="dot" w:pos="9339"/>
            </w:tabs>
            <w:rPr>
              <w:rFonts w:asciiTheme="minorHAnsi" w:eastAsiaTheme="minorEastAsia" w:hAnsiTheme="minorHAnsi" w:cstheme="minorBidi"/>
              <w:b w:val="0"/>
              <w:bCs w:val="0"/>
              <w:noProof/>
              <w:lang w:val="en-US" w:eastAsia="en-US"/>
            </w:rPr>
          </w:pPr>
          <w:hyperlink w:anchor="_Toc72692431" w:history="1">
            <w:r w:rsidR="007D782F" w:rsidRPr="00E14D68">
              <w:rPr>
                <w:rStyle w:val="Hipersaitas"/>
                <w:noProof/>
                <w:lang w:val="en-US"/>
              </w:rPr>
              <w:t xml:space="preserve">Task #4. </w:t>
            </w:r>
            <w:r w:rsidR="007D782F" w:rsidRPr="00E14D68">
              <w:rPr>
                <w:rStyle w:val="Hipersaitas"/>
                <w:i/>
                <w:iCs/>
                <w:noProof/>
                <w:lang w:val="en-US"/>
              </w:rPr>
              <w:t>Making player die when saw touches him and giving points when collecting it</w:t>
            </w:r>
            <w:r w:rsidR="007D782F">
              <w:rPr>
                <w:noProof/>
                <w:webHidden/>
              </w:rPr>
              <w:tab/>
            </w:r>
            <w:r w:rsidR="007D782F">
              <w:rPr>
                <w:noProof/>
                <w:webHidden/>
              </w:rPr>
              <w:fldChar w:fldCharType="begin"/>
            </w:r>
            <w:r w:rsidR="007D782F">
              <w:rPr>
                <w:noProof/>
                <w:webHidden/>
              </w:rPr>
              <w:instrText xml:space="preserve"> PAGEREF _Toc72692431 \h </w:instrText>
            </w:r>
            <w:r w:rsidR="007D782F">
              <w:rPr>
                <w:noProof/>
                <w:webHidden/>
              </w:rPr>
            </w:r>
            <w:r w:rsidR="007D782F">
              <w:rPr>
                <w:noProof/>
                <w:webHidden/>
              </w:rPr>
              <w:fldChar w:fldCharType="separate"/>
            </w:r>
            <w:r>
              <w:rPr>
                <w:noProof/>
                <w:webHidden/>
              </w:rPr>
              <w:t>11</w:t>
            </w:r>
            <w:r w:rsidR="007D782F">
              <w:rPr>
                <w:noProof/>
                <w:webHidden/>
              </w:rPr>
              <w:fldChar w:fldCharType="end"/>
            </w:r>
          </w:hyperlink>
        </w:p>
        <w:p w14:paraId="77D286C6" w14:textId="136C9BE5" w:rsidR="007D782F" w:rsidRDefault="00071371">
          <w:pPr>
            <w:pStyle w:val="Turinys2"/>
            <w:tabs>
              <w:tab w:val="right" w:leader="dot" w:pos="9339"/>
            </w:tabs>
            <w:rPr>
              <w:rFonts w:asciiTheme="minorHAnsi" w:eastAsiaTheme="minorEastAsia" w:hAnsiTheme="minorHAnsi" w:cstheme="minorBidi"/>
              <w:b w:val="0"/>
              <w:bCs w:val="0"/>
              <w:noProof/>
              <w:lang w:val="en-US" w:eastAsia="en-US"/>
            </w:rPr>
          </w:pPr>
          <w:hyperlink w:anchor="_Toc72692432" w:history="1">
            <w:r w:rsidR="007D782F" w:rsidRPr="00E14D68">
              <w:rPr>
                <w:rStyle w:val="Hipersaitas"/>
                <w:noProof/>
                <w:lang w:val="en-US"/>
              </w:rPr>
              <w:t xml:space="preserve">Task #5. </w:t>
            </w:r>
            <w:r w:rsidR="007D782F" w:rsidRPr="00E14D68">
              <w:rPr>
                <w:rStyle w:val="Hipersaitas"/>
                <w:i/>
                <w:iCs/>
                <w:noProof/>
                <w:lang w:val="en-US"/>
              </w:rPr>
              <w:t>Stopping the game</w:t>
            </w:r>
            <w:r w:rsidR="007D782F">
              <w:rPr>
                <w:noProof/>
                <w:webHidden/>
              </w:rPr>
              <w:tab/>
            </w:r>
            <w:r w:rsidR="007D782F">
              <w:rPr>
                <w:noProof/>
                <w:webHidden/>
              </w:rPr>
              <w:fldChar w:fldCharType="begin"/>
            </w:r>
            <w:r w:rsidR="007D782F">
              <w:rPr>
                <w:noProof/>
                <w:webHidden/>
              </w:rPr>
              <w:instrText xml:space="preserve"> PAGEREF _Toc72692432 \h </w:instrText>
            </w:r>
            <w:r w:rsidR="007D782F">
              <w:rPr>
                <w:noProof/>
                <w:webHidden/>
              </w:rPr>
            </w:r>
            <w:r w:rsidR="007D782F">
              <w:rPr>
                <w:noProof/>
                <w:webHidden/>
              </w:rPr>
              <w:fldChar w:fldCharType="separate"/>
            </w:r>
            <w:r>
              <w:rPr>
                <w:noProof/>
                <w:webHidden/>
              </w:rPr>
              <w:t>11</w:t>
            </w:r>
            <w:r w:rsidR="007D782F">
              <w:rPr>
                <w:noProof/>
                <w:webHidden/>
              </w:rPr>
              <w:fldChar w:fldCharType="end"/>
            </w:r>
          </w:hyperlink>
        </w:p>
        <w:p w14:paraId="62895004" w14:textId="0A98AC83" w:rsidR="007D782F" w:rsidRDefault="00071371">
          <w:pPr>
            <w:pStyle w:val="Turinys2"/>
            <w:tabs>
              <w:tab w:val="right" w:leader="dot" w:pos="9339"/>
            </w:tabs>
            <w:rPr>
              <w:rFonts w:asciiTheme="minorHAnsi" w:eastAsiaTheme="minorEastAsia" w:hAnsiTheme="minorHAnsi" w:cstheme="minorBidi"/>
              <w:b w:val="0"/>
              <w:bCs w:val="0"/>
              <w:noProof/>
              <w:lang w:val="en-US" w:eastAsia="en-US"/>
            </w:rPr>
          </w:pPr>
          <w:hyperlink w:anchor="_Toc72692433" w:history="1">
            <w:r w:rsidR="007D782F" w:rsidRPr="00E14D68">
              <w:rPr>
                <w:rStyle w:val="Hipersaitas"/>
                <w:noProof/>
                <w:lang w:val="en-US"/>
              </w:rPr>
              <w:t xml:space="preserve">Defense task. </w:t>
            </w:r>
            <w:r w:rsidR="007D782F" w:rsidRPr="00E14D68">
              <w:rPr>
                <w:rStyle w:val="Hipersaitas"/>
                <w:i/>
                <w:iCs/>
                <w:noProof/>
                <w:lang w:val="en-US"/>
              </w:rPr>
              <w:t>Make it so that the player would be able to run (sprint) for only for a certain amount of time (configurable, e.g. 5 seconds). Then after running, there would be a cool-down (configurable, e.g. 1 second) after the player could run again.</w:t>
            </w:r>
            <w:r w:rsidR="007D782F">
              <w:rPr>
                <w:noProof/>
                <w:webHidden/>
              </w:rPr>
              <w:tab/>
            </w:r>
            <w:r w:rsidR="007D782F">
              <w:rPr>
                <w:noProof/>
                <w:webHidden/>
              </w:rPr>
              <w:fldChar w:fldCharType="begin"/>
            </w:r>
            <w:r w:rsidR="007D782F">
              <w:rPr>
                <w:noProof/>
                <w:webHidden/>
              </w:rPr>
              <w:instrText xml:space="preserve"> PAGEREF _Toc72692433 \h </w:instrText>
            </w:r>
            <w:r w:rsidR="007D782F">
              <w:rPr>
                <w:noProof/>
                <w:webHidden/>
              </w:rPr>
            </w:r>
            <w:r w:rsidR="007D782F">
              <w:rPr>
                <w:noProof/>
                <w:webHidden/>
              </w:rPr>
              <w:fldChar w:fldCharType="separate"/>
            </w:r>
            <w:r>
              <w:rPr>
                <w:noProof/>
                <w:webHidden/>
              </w:rPr>
              <w:t>12</w:t>
            </w:r>
            <w:r w:rsidR="007D782F">
              <w:rPr>
                <w:noProof/>
                <w:webHidden/>
              </w:rPr>
              <w:fldChar w:fldCharType="end"/>
            </w:r>
          </w:hyperlink>
        </w:p>
        <w:p w14:paraId="48CF8D7B" w14:textId="1E083935" w:rsidR="007D782F" w:rsidRDefault="00071371">
          <w:pPr>
            <w:pStyle w:val="Turinys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72692434" w:history="1">
            <w:r w:rsidR="007D782F" w:rsidRPr="00E14D68">
              <w:rPr>
                <w:rStyle w:val="Hipersaitas"/>
                <w:noProof/>
                <w:spacing w:val="-10"/>
                <w:kern w:val="28"/>
                <w:lang w:val="en-US"/>
              </w:rPr>
              <w:t>Laboratory work #2</w:t>
            </w:r>
            <w:r w:rsidR="007D782F">
              <w:rPr>
                <w:noProof/>
                <w:webHidden/>
              </w:rPr>
              <w:tab/>
            </w:r>
            <w:r w:rsidR="007D782F">
              <w:rPr>
                <w:noProof/>
                <w:webHidden/>
              </w:rPr>
              <w:fldChar w:fldCharType="begin"/>
            </w:r>
            <w:r w:rsidR="007D782F">
              <w:rPr>
                <w:noProof/>
                <w:webHidden/>
              </w:rPr>
              <w:instrText xml:space="preserve"> PAGEREF _Toc72692434 \h </w:instrText>
            </w:r>
            <w:r w:rsidR="007D782F">
              <w:rPr>
                <w:noProof/>
                <w:webHidden/>
              </w:rPr>
            </w:r>
            <w:r w:rsidR="007D782F">
              <w:rPr>
                <w:noProof/>
                <w:webHidden/>
              </w:rPr>
              <w:fldChar w:fldCharType="separate"/>
            </w:r>
            <w:r>
              <w:rPr>
                <w:noProof/>
                <w:webHidden/>
              </w:rPr>
              <w:t>13</w:t>
            </w:r>
            <w:r w:rsidR="007D782F">
              <w:rPr>
                <w:noProof/>
                <w:webHidden/>
              </w:rPr>
              <w:fldChar w:fldCharType="end"/>
            </w:r>
          </w:hyperlink>
        </w:p>
        <w:p w14:paraId="5D739454" w14:textId="2F08D26D" w:rsidR="007D782F" w:rsidRDefault="00071371">
          <w:pPr>
            <w:pStyle w:val="Turinys2"/>
            <w:tabs>
              <w:tab w:val="right" w:leader="dot" w:pos="9339"/>
            </w:tabs>
            <w:rPr>
              <w:rFonts w:asciiTheme="minorHAnsi" w:eastAsiaTheme="minorEastAsia" w:hAnsiTheme="minorHAnsi" w:cstheme="minorBidi"/>
              <w:b w:val="0"/>
              <w:bCs w:val="0"/>
              <w:noProof/>
              <w:lang w:val="en-US" w:eastAsia="en-US"/>
            </w:rPr>
          </w:pPr>
          <w:hyperlink w:anchor="_Toc72692435" w:history="1">
            <w:r w:rsidR="007D782F" w:rsidRPr="00E14D68">
              <w:rPr>
                <w:rStyle w:val="Hipersaitas"/>
                <w:noProof/>
                <w:lang w:val="en-US"/>
              </w:rPr>
              <w:t>List of tasks</w:t>
            </w:r>
            <w:r w:rsidR="007D782F">
              <w:rPr>
                <w:noProof/>
                <w:webHidden/>
              </w:rPr>
              <w:tab/>
            </w:r>
            <w:r w:rsidR="007D782F">
              <w:rPr>
                <w:noProof/>
                <w:webHidden/>
              </w:rPr>
              <w:fldChar w:fldCharType="begin"/>
            </w:r>
            <w:r w:rsidR="007D782F">
              <w:rPr>
                <w:noProof/>
                <w:webHidden/>
              </w:rPr>
              <w:instrText xml:space="preserve"> PAGEREF _Toc72692435 \h </w:instrText>
            </w:r>
            <w:r w:rsidR="007D782F">
              <w:rPr>
                <w:noProof/>
                <w:webHidden/>
              </w:rPr>
            </w:r>
            <w:r w:rsidR="007D782F">
              <w:rPr>
                <w:noProof/>
                <w:webHidden/>
              </w:rPr>
              <w:fldChar w:fldCharType="separate"/>
            </w:r>
            <w:r>
              <w:rPr>
                <w:noProof/>
                <w:webHidden/>
              </w:rPr>
              <w:t>13</w:t>
            </w:r>
            <w:r w:rsidR="007D782F">
              <w:rPr>
                <w:noProof/>
                <w:webHidden/>
              </w:rPr>
              <w:fldChar w:fldCharType="end"/>
            </w:r>
          </w:hyperlink>
        </w:p>
        <w:p w14:paraId="360E42E4" w14:textId="67A2FB20" w:rsidR="007D782F" w:rsidRDefault="00071371">
          <w:pPr>
            <w:pStyle w:val="Turinys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72692436" w:history="1">
            <w:r w:rsidR="007D782F" w:rsidRPr="00E14D68">
              <w:rPr>
                <w:rStyle w:val="Hipersaitas"/>
                <w:noProof/>
                <w:lang w:val="en-US"/>
              </w:rPr>
              <w:t>Solution</w:t>
            </w:r>
            <w:r w:rsidR="007D782F">
              <w:rPr>
                <w:noProof/>
                <w:webHidden/>
              </w:rPr>
              <w:tab/>
            </w:r>
            <w:r w:rsidR="007D782F">
              <w:rPr>
                <w:noProof/>
                <w:webHidden/>
              </w:rPr>
              <w:fldChar w:fldCharType="begin"/>
            </w:r>
            <w:r w:rsidR="007D782F">
              <w:rPr>
                <w:noProof/>
                <w:webHidden/>
              </w:rPr>
              <w:instrText xml:space="preserve"> PAGEREF _Toc72692436 \h </w:instrText>
            </w:r>
            <w:r w:rsidR="007D782F">
              <w:rPr>
                <w:noProof/>
                <w:webHidden/>
              </w:rPr>
            </w:r>
            <w:r w:rsidR="007D782F">
              <w:rPr>
                <w:noProof/>
                <w:webHidden/>
              </w:rPr>
              <w:fldChar w:fldCharType="separate"/>
            </w:r>
            <w:r>
              <w:rPr>
                <w:noProof/>
                <w:webHidden/>
              </w:rPr>
              <w:t>13</w:t>
            </w:r>
            <w:r w:rsidR="007D782F">
              <w:rPr>
                <w:noProof/>
                <w:webHidden/>
              </w:rPr>
              <w:fldChar w:fldCharType="end"/>
            </w:r>
          </w:hyperlink>
        </w:p>
        <w:p w14:paraId="5C28FFA4" w14:textId="0AAFA3CE" w:rsidR="007D782F" w:rsidRDefault="00071371">
          <w:pPr>
            <w:pStyle w:val="Turinys2"/>
            <w:tabs>
              <w:tab w:val="right" w:leader="dot" w:pos="9339"/>
            </w:tabs>
            <w:rPr>
              <w:rFonts w:asciiTheme="minorHAnsi" w:eastAsiaTheme="minorEastAsia" w:hAnsiTheme="minorHAnsi" w:cstheme="minorBidi"/>
              <w:b w:val="0"/>
              <w:bCs w:val="0"/>
              <w:noProof/>
              <w:lang w:val="en-US" w:eastAsia="en-US"/>
            </w:rPr>
          </w:pPr>
          <w:hyperlink w:anchor="_Toc72692437" w:history="1">
            <w:r w:rsidR="007D782F" w:rsidRPr="00E14D68">
              <w:rPr>
                <w:rStyle w:val="Hipersaitas"/>
                <w:noProof/>
                <w:lang w:val="en-US"/>
              </w:rPr>
              <w:t xml:space="preserve">Task #1. </w:t>
            </w:r>
            <w:r w:rsidR="007D782F" w:rsidRPr="00E14D68">
              <w:rPr>
                <w:rStyle w:val="Hipersaitas"/>
                <w:i/>
                <w:noProof/>
                <w:lang w:val="en-US"/>
              </w:rPr>
              <w:t>Building world environment</w:t>
            </w:r>
            <w:r w:rsidR="007D782F">
              <w:rPr>
                <w:noProof/>
                <w:webHidden/>
              </w:rPr>
              <w:tab/>
            </w:r>
            <w:r w:rsidR="007D782F">
              <w:rPr>
                <w:noProof/>
                <w:webHidden/>
              </w:rPr>
              <w:fldChar w:fldCharType="begin"/>
            </w:r>
            <w:r w:rsidR="007D782F">
              <w:rPr>
                <w:noProof/>
                <w:webHidden/>
              </w:rPr>
              <w:instrText xml:space="preserve"> PAGEREF _Toc72692437 \h </w:instrText>
            </w:r>
            <w:r w:rsidR="007D782F">
              <w:rPr>
                <w:noProof/>
                <w:webHidden/>
              </w:rPr>
            </w:r>
            <w:r w:rsidR="007D782F">
              <w:rPr>
                <w:noProof/>
                <w:webHidden/>
              </w:rPr>
              <w:fldChar w:fldCharType="separate"/>
            </w:r>
            <w:r>
              <w:rPr>
                <w:noProof/>
                <w:webHidden/>
              </w:rPr>
              <w:t>13</w:t>
            </w:r>
            <w:r w:rsidR="007D782F">
              <w:rPr>
                <w:noProof/>
                <w:webHidden/>
              </w:rPr>
              <w:fldChar w:fldCharType="end"/>
            </w:r>
          </w:hyperlink>
        </w:p>
        <w:p w14:paraId="2BE4161D" w14:textId="1C94E239" w:rsidR="007D782F" w:rsidRDefault="00071371">
          <w:pPr>
            <w:pStyle w:val="Turinys2"/>
            <w:tabs>
              <w:tab w:val="right" w:leader="dot" w:pos="9339"/>
            </w:tabs>
            <w:rPr>
              <w:rFonts w:asciiTheme="minorHAnsi" w:eastAsiaTheme="minorEastAsia" w:hAnsiTheme="minorHAnsi" w:cstheme="minorBidi"/>
              <w:b w:val="0"/>
              <w:bCs w:val="0"/>
              <w:noProof/>
              <w:lang w:val="en-US" w:eastAsia="en-US"/>
            </w:rPr>
          </w:pPr>
          <w:hyperlink w:anchor="_Toc72692438" w:history="1">
            <w:r w:rsidR="007D782F" w:rsidRPr="00E14D68">
              <w:rPr>
                <w:rStyle w:val="Hipersaitas"/>
                <w:noProof/>
                <w:lang w:val="en-US"/>
              </w:rPr>
              <w:t xml:space="preserve">Task #2. </w:t>
            </w:r>
            <w:r w:rsidR="007D782F" w:rsidRPr="00E14D68">
              <w:rPr>
                <w:rStyle w:val="Hipersaitas"/>
                <w:i/>
                <w:noProof/>
                <w:lang w:val="en-US"/>
              </w:rPr>
              <w:t>Fixing Lab #1 defense task</w:t>
            </w:r>
            <w:r w:rsidR="007D782F">
              <w:rPr>
                <w:noProof/>
                <w:webHidden/>
              </w:rPr>
              <w:tab/>
            </w:r>
            <w:r w:rsidR="007D782F">
              <w:rPr>
                <w:noProof/>
                <w:webHidden/>
              </w:rPr>
              <w:fldChar w:fldCharType="begin"/>
            </w:r>
            <w:r w:rsidR="007D782F">
              <w:rPr>
                <w:noProof/>
                <w:webHidden/>
              </w:rPr>
              <w:instrText xml:space="preserve"> PAGEREF _Toc72692438 \h </w:instrText>
            </w:r>
            <w:r w:rsidR="007D782F">
              <w:rPr>
                <w:noProof/>
                <w:webHidden/>
              </w:rPr>
            </w:r>
            <w:r w:rsidR="007D782F">
              <w:rPr>
                <w:noProof/>
                <w:webHidden/>
              </w:rPr>
              <w:fldChar w:fldCharType="separate"/>
            </w:r>
            <w:r>
              <w:rPr>
                <w:noProof/>
                <w:webHidden/>
              </w:rPr>
              <w:t>18</w:t>
            </w:r>
            <w:r w:rsidR="007D782F">
              <w:rPr>
                <w:noProof/>
                <w:webHidden/>
              </w:rPr>
              <w:fldChar w:fldCharType="end"/>
            </w:r>
          </w:hyperlink>
        </w:p>
        <w:p w14:paraId="683120B6" w14:textId="12DB9375" w:rsidR="007D782F" w:rsidRDefault="00071371">
          <w:pPr>
            <w:pStyle w:val="Turinys2"/>
            <w:tabs>
              <w:tab w:val="right" w:leader="dot" w:pos="9339"/>
            </w:tabs>
            <w:rPr>
              <w:rFonts w:asciiTheme="minorHAnsi" w:eastAsiaTheme="minorEastAsia" w:hAnsiTheme="minorHAnsi" w:cstheme="minorBidi"/>
              <w:b w:val="0"/>
              <w:bCs w:val="0"/>
              <w:noProof/>
              <w:lang w:val="en-US" w:eastAsia="en-US"/>
            </w:rPr>
          </w:pPr>
          <w:hyperlink w:anchor="_Toc72692439" w:history="1">
            <w:r w:rsidR="007D782F" w:rsidRPr="00E14D68">
              <w:rPr>
                <w:rStyle w:val="Hipersaitas"/>
                <w:noProof/>
                <w:lang w:val="en-US"/>
              </w:rPr>
              <w:t xml:space="preserve">Task #3. </w:t>
            </w:r>
            <w:r w:rsidR="007D782F" w:rsidRPr="00E14D68">
              <w:rPr>
                <w:rStyle w:val="Hipersaitas"/>
                <w:i/>
                <w:noProof/>
                <w:lang w:val="en-US"/>
              </w:rPr>
              <w:t>Adding animations to game character</w:t>
            </w:r>
            <w:r w:rsidR="007D782F">
              <w:rPr>
                <w:noProof/>
                <w:webHidden/>
              </w:rPr>
              <w:tab/>
            </w:r>
            <w:r w:rsidR="007D782F">
              <w:rPr>
                <w:noProof/>
                <w:webHidden/>
              </w:rPr>
              <w:fldChar w:fldCharType="begin"/>
            </w:r>
            <w:r w:rsidR="007D782F">
              <w:rPr>
                <w:noProof/>
                <w:webHidden/>
              </w:rPr>
              <w:instrText xml:space="preserve"> PAGEREF _Toc72692439 \h </w:instrText>
            </w:r>
            <w:r w:rsidR="007D782F">
              <w:rPr>
                <w:noProof/>
                <w:webHidden/>
              </w:rPr>
            </w:r>
            <w:r w:rsidR="007D782F">
              <w:rPr>
                <w:noProof/>
                <w:webHidden/>
              </w:rPr>
              <w:fldChar w:fldCharType="separate"/>
            </w:r>
            <w:r>
              <w:rPr>
                <w:noProof/>
                <w:webHidden/>
              </w:rPr>
              <w:t>19</w:t>
            </w:r>
            <w:r w:rsidR="007D782F">
              <w:rPr>
                <w:noProof/>
                <w:webHidden/>
              </w:rPr>
              <w:fldChar w:fldCharType="end"/>
            </w:r>
          </w:hyperlink>
        </w:p>
        <w:p w14:paraId="3FC0DF94" w14:textId="085ECE8D" w:rsidR="007D782F" w:rsidRDefault="00071371">
          <w:pPr>
            <w:pStyle w:val="Turinys2"/>
            <w:tabs>
              <w:tab w:val="right" w:leader="dot" w:pos="9339"/>
            </w:tabs>
            <w:rPr>
              <w:rFonts w:asciiTheme="minorHAnsi" w:eastAsiaTheme="minorEastAsia" w:hAnsiTheme="minorHAnsi" w:cstheme="minorBidi"/>
              <w:b w:val="0"/>
              <w:bCs w:val="0"/>
              <w:noProof/>
              <w:lang w:val="en-US" w:eastAsia="en-US"/>
            </w:rPr>
          </w:pPr>
          <w:hyperlink w:anchor="_Toc72692440" w:history="1">
            <w:r w:rsidR="007D782F" w:rsidRPr="00E14D68">
              <w:rPr>
                <w:rStyle w:val="Hipersaitas"/>
                <w:noProof/>
                <w:lang w:val="en-US"/>
              </w:rPr>
              <w:t>Task #4. Creating / animating game objects</w:t>
            </w:r>
            <w:r w:rsidR="007D782F">
              <w:rPr>
                <w:noProof/>
                <w:webHidden/>
              </w:rPr>
              <w:tab/>
            </w:r>
            <w:r w:rsidR="007D782F">
              <w:rPr>
                <w:noProof/>
                <w:webHidden/>
              </w:rPr>
              <w:fldChar w:fldCharType="begin"/>
            </w:r>
            <w:r w:rsidR="007D782F">
              <w:rPr>
                <w:noProof/>
                <w:webHidden/>
              </w:rPr>
              <w:instrText xml:space="preserve"> PAGEREF _Toc72692440 \h </w:instrText>
            </w:r>
            <w:r w:rsidR="007D782F">
              <w:rPr>
                <w:noProof/>
                <w:webHidden/>
              </w:rPr>
            </w:r>
            <w:r w:rsidR="007D782F">
              <w:rPr>
                <w:noProof/>
                <w:webHidden/>
              </w:rPr>
              <w:fldChar w:fldCharType="separate"/>
            </w:r>
            <w:r>
              <w:rPr>
                <w:noProof/>
                <w:webHidden/>
              </w:rPr>
              <w:t>19</w:t>
            </w:r>
            <w:r w:rsidR="007D782F">
              <w:rPr>
                <w:noProof/>
                <w:webHidden/>
              </w:rPr>
              <w:fldChar w:fldCharType="end"/>
            </w:r>
          </w:hyperlink>
        </w:p>
        <w:p w14:paraId="654DF519" w14:textId="3CCBB995" w:rsidR="007D782F" w:rsidRDefault="00071371">
          <w:pPr>
            <w:pStyle w:val="Turinys2"/>
            <w:tabs>
              <w:tab w:val="right" w:leader="dot" w:pos="9339"/>
            </w:tabs>
            <w:rPr>
              <w:rFonts w:asciiTheme="minorHAnsi" w:eastAsiaTheme="minorEastAsia" w:hAnsiTheme="minorHAnsi" w:cstheme="minorBidi"/>
              <w:b w:val="0"/>
              <w:bCs w:val="0"/>
              <w:noProof/>
              <w:lang w:val="en-US" w:eastAsia="en-US"/>
            </w:rPr>
          </w:pPr>
          <w:hyperlink w:anchor="_Toc72692441" w:history="1">
            <w:r w:rsidR="007D782F" w:rsidRPr="00E14D68">
              <w:rPr>
                <w:rStyle w:val="Hipersaitas"/>
                <w:noProof/>
                <w:lang w:val="en-US"/>
              </w:rPr>
              <w:t>Task #5. Creating particles for game objects</w:t>
            </w:r>
            <w:r w:rsidR="007D782F">
              <w:rPr>
                <w:noProof/>
                <w:webHidden/>
              </w:rPr>
              <w:tab/>
            </w:r>
            <w:r w:rsidR="007D782F">
              <w:rPr>
                <w:noProof/>
                <w:webHidden/>
              </w:rPr>
              <w:fldChar w:fldCharType="begin"/>
            </w:r>
            <w:r w:rsidR="007D782F">
              <w:rPr>
                <w:noProof/>
                <w:webHidden/>
              </w:rPr>
              <w:instrText xml:space="preserve"> PAGEREF _Toc72692441 \h </w:instrText>
            </w:r>
            <w:r w:rsidR="007D782F">
              <w:rPr>
                <w:noProof/>
                <w:webHidden/>
              </w:rPr>
            </w:r>
            <w:r w:rsidR="007D782F">
              <w:rPr>
                <w:noProof/>
                <w:webHidden/>
              </w:rPr>
              <w:fldChar w:fldCharType="separate"/>
            </w:r>
            <w:r>
              <w:rPr>
                <w:noProof/>
                <w:webHidden/>
              </w:rPr>
              <w:t>21</w:t>
            </w:r>
            <w:r w:rsidR="007D782F">
              <w:rPr>
                <w:noProof/>
                <w:webHidden/>
              </w:rPr>
              <w:fldChar w:fldCharType="end"/>
            </w:r>
          </w:hyperlink>
        </w:p>
        <w:p w14:paraId="7AC0B318" w14:textId="584DAB7E" w:rsidR="007D782F" w:rsidRDefault="00071371">
          <w:pPr>
            <w:pStyle w:val="Turinys2"/>
            <w:tabs>
              <w:tab w:val="right" w:leader="dot" w:pos="9339"/>
            </w:tabs>
            <w:rPr>
              <w:rFonts w:asciiTheme="minorHAnsi" w:eastAsiaTheme="minorEastAsia" w:hAnsiTheme="minorHAnsi" w:cstheme="minorBidi"/>
              <w:b w:val="0"/>
              <w:bCs w:val="0"/>
              <w:noProof/>
              <w:lang w:val="en-US" w:eastAsia="en-US"/>
            </w:rPr>
          </w:pPr>
          <w:hyperlink w:anchor="_Toc72692442" w:history="1">
            <w:r w:rsidR="007D782F" w:rsidRPr="00E14D68">
              <w:rPr>
                <w:rStyle w:val="Hipersaitas"/>
                <w:noProof/>
                <w:lang w:val="en-US"/>
              </w:rPr>
              <w:t>Task #6. Adding custom skybox</w:t>
            </w:r>
            <w:r w:rsidR="007D782F">
              <w:rPr>
                <w:noProof/>
                <w:webHidden/>
              </w:rPr>
              <w:tab/>
            </w:r>
            <w:r w:rsidR="007D782F">
              <w:rPr>
                <w:noProof/>
                <w:webHidden/>
              </w:rPr>
              <w:fldChar w:fldCharType="begin"/>
            </w:r>
            <w:r w:rsidR="007D782F">
              <w:rPr>
                <w:noProof/>
                <w:webHidden/>
              </w:rPr>
              <w:instrText xml:space="preserve"> PAGEREF _Toc72692442 \h </w:instrText>
            </w:r>
            <w:r w:rsidR="007D782F">
              <w:rPr>
                <w:noProof/>
                <w:webHidden/>
              </w:rPr>
            </w:r>
            <w:r w:rsidR="007D782F">
              <w:rPr>
                <w:noProof/>
                <w:webHidden/>
              </w:rPr>
              <w:fldChar w:fldCharType="separate"/>
            </w:r>
            <w:r>
              <w:rPr>
                <w:noProof/>
                <w:webHidden/>
              </w:rPr>
              <w:t>22</w:t>
            </w:r>
            <w:r w:rsidR="007D782F">
              <w:rPr>
                <w:noProof/>
                <w:webHidden/>
              </w:rPr>
              <w:fldChar w:fldCharType="end"/>
            </w:r>
          </w:hyperlink>
        </w:p>
        <w:p w14:paraId="4DA398F4" w14:textId="6CE1081E" w:rsidR="007D782F" w:rsidRDefault="00071371">
          <w:pPr>
            <w:pStyle w:val="Turinys2"/>
            <w:tabs>
              <w:tab w:val="right" w:leader="dot" w:pos="9339"/>
            </w:tabs>
            <w:rPr>
              <w:rFonts w:asciiTheme="minorHAnsi" w:eastAsiaTheme="minorEastAsia" w:hAnsiTheme="minorHAnsi" w:cstheme="minorBidi"/>
              <w:b w:val="0"/>
              <w:bCs w:val="0"/>
              <w:noProof/>
              <w:lang w:val="en-US" w:eastAsia="en-US"/>
            </w:rPr>
          </w:pPr>
          <w:hyperlink w:anchor="_Toc72692443" w:history="1">
            <w:r w:rsidR="007D782F" w:rsidRPr="00E14D68">
              <w:rPr>
                <w:rStyle w:val="Hipersaitas"/>
                <w:noProof/>
                <w:lang w:val="en-US"/>
              </w:rPr>
              <w:t>Task #7. Creating physics material</w:t>
            </w:r>
            <w:r w:rsidR="007D782F">
              <w:rPr>
                <w:noProof/>
                <w:webHidden/>
              </w:rPr>
              <w:tab/>
            </w:r>
            <w:r w:rsidR="007D782F">
              <w:rPr>
                <w:noProof/>
                <w:webHidden/>
              </w:rPr>
              <w:fldChar w:fldCharType="begin"/>
            </w:r>
            <w:r w:rsidR="007D782F">
              <w:rPr>
                <w:noProof/>
                <w:webHidden/>
              </w:rPr>
              <w:instrText xml:space="preserve"> PAGEREF _Toc72692443 \h </w:instrText>
            </w:r>
            <w:r w:rsidR="007D782F">
              <w:rPr>
                <w:noProof/>
                <w:webHidden/>
              </w:rPr>
            </w:r>
            <w:r w:rsidR="007D782F">
              <w:rPr>
                <w:noProof/>
                <w:webHidden/>
              </w:rPr>
              <w:fldChar w:fldCharType="separate"/>
            </w:r>
            <w:r>
              <w:rPr>
                <w:noProof/>
                <w:webHidden/>
              </w:rPr>
              <w:t>22</w:t>
            </w:r>
            <w:r w:rsidR="007D782F">
              <w:rPr>
                <w:noProof/>
                <w:webHidden/>
              </w:rPr>
              <w:fldChar w:fldCharType="end"/>
            </w:r>
          </w:hyperlink>
        </w:p>
        <w:p w14:paraId="182F9E96" w14:textId="1FF16CCD" w:rsidR="007D782F" w:rsidRDefault="00071371">
          <w:pPr>
            <w:pStyle w:val="Turinys2"/>
            <w:tabs>
              <w:tab w:val="right" w:leader="dot" w:pos="9339"/>
            </w:tabs>
            <w:rPr>
              <w:rFonts w:asciiTheme="minorHAnsi" w:eastAsiaTheme="minorEastAsia" w:hAnsiTheme="minorHAnsi" w:cstheme="minorBidi"/>
              <w:b w:val="0"/>
              <w:bCs w:val="0"/>
              <w:noProof/>
              <w:lang w:val="en-US" w:eastAsia="en-US"/>
            </w:rPr>
          </w:pPr>
          <w:hyperlink w:anchor="_Toc72692444" w:history="1">
            <w:r w:rsidR="007D782F" w:rsidRPr="00E14D68">
              <w:rPr>
                <w:rStyle w:val="Hipersaitas"/>
                <w:noProof/>
                <w:lang w:val="en-US"/>
              </w:rPr>
              <w:t>Task #8. Creating objects that uses collision or triggers</w:t>
            </w:r>
            <w:r w:rsidR="007D782F">
              <w:rPr>
                <w:noProof/>
                <w:webHidden/>
              </w:rPr>
              <w:tab/>
            </w:r>
            <w:r w:rsidR="007D782F">
              <w:rPr>
                <w:noProof/>
                <w:webHidden/>
              </w:rPr>
              <w:fldChar w:fldCharType="begin"/>
            </w:r>
            <w:r w:rsidR="007D782F">
              <w:rPr>
                <w:noProof/>
                <w:webHidden/>
              </w:rPr>
              <w:instrText xml:space="preserve"> PAGEREF _Toc72692444 \h </w:instrText>
            </w:r>
            <w:r w:rsidR="007D782F">
              <w:rPr>
                <w:noProof/>
                <w:webHidden/>
              </w:rPr>
            </w:r>
            <w:r w:rsidR="007D782F">
              <w:rPr>
                <w:noProof/>
                <w:webHidden/>
              </w:rPr>
              <w:fldChar w:fldCharType="separate"/>
            </w:r>
            <w:r>
              <w:rPr>
                <w:noProof/>
                <w:webHidden/>
              </w:rPr>
              <w:t>25</w:t>
            </w:r>
            <w:r w:rsidR="007D782F">
              <w:rPr>
                <w:noProof/>
                <w:webHidden/>
              </w:rPr>
              <w:fldChar w:fldCharType="end"/>
            </w:r>
          </w:hyperlink>
        </w:p>
        <w:p w14:paraId="75E3A114" w14:textId="5103485F" w:rsidR="007D782F" w:rsidRDefault="00071371">
          <w:pPr>
            <w:pStyle w:val="Turinys2"/>
            <w:tabs>
              <w:tab w:val="right" w:leader="dot" w:pos="9339"/>
            </w:tabs>
            <w:rPr>
              <w:rFonts w:asciiTheme="minorHAnsi" w:eastAsiaTheme="minorEastAsia" w:hAnsiTheme="minorHAnsi" w:cstheme="minorBidi"/>
              <w:b w:val="0"/>
              <w:bCs w:val="0"/>
              <w:noProof/>
              <w:lang w:val="en-US" w:eastAsia="en-US"/>
            </w:rPr>
          </w:pPr>
          <w:hyperlink w:anchor="_Toc72692445" w:history="1">
            <w:r w:rsidR="007D782F" w:rsidRPr="00E14D68">
              <w:rPr>
                <w:rStyle w:val="Hipersaitas"/>
                <w:noProof/>
                <w:lang w:val="en-US"/>
              </w:rPr>
              <w:t>Task #9.  Baking a lightmap</w:t>
            </w:r>
            <w:r w:rsidR="007D782F">
              <w:rPr>
                <w:noProof/>
                <w:webHidden/>
              </w:rPr>
              <w:tab/>
            </w:r>
            <w:r w:rsidR="007D782F">
              <w:rPr>
                <w:noProof/>
                <w:webHidden/>
              </w:rPr>
              <w:fldChar w:fldCharType="begin"/>
            </w:r>
            <w:r w:rsidR="007D782F">
              <w:rPr>
                <w:noProof/>
                <w:webHidden/>
              </w:rPr>
              <w:instrText xml:space="preserve"> PAGEREF _Toc72692445 \h </w:instrText>
            </w:r>
            <w:r w:rsidR="007D782F">
              <w:rPr>
                <w:noProof/>
                <w:webHidden/>
              </w:rPr>
            </w:r>
            <w:r w:rsidR="007D782F">
              <w:rPr>
                <w:noProof/>
                <w:webHidden/>
              </w:rPr>
              <w:fldChar w:fldCharType="separate"/>
            </w:r>
            <w:r>
              <w:rPr>
                <w:noProof/>
                <w:webHidden/>
              </w:rPr>
              <w:t>26</w:t>
            </w:r>
            <w:r w:rsidR="007D782F">
              <w:rPr>
                <w:noProof/>
                <w:webHidden/>
              </w:rPr>
              <w:fldChar w:fldCharType="end"/>
            </w:r>
          </w:hyperlink>
        </w:p>
        <w:p w14:paraId="38A76C22" w14:textId="39EAE91E" w:rsidR="007D782F" w:rsidRDefault="00071371">
          <w:pPr>
            <w:pStyle w:val="Turinys2"/>
            <w:tabs>
              <w:tab w:val="right" w:leader="dot" w:pos="9339"/>
            </w:tabs>
            <w:rPr>
              <w:rFonts w:asciiTheme="minorHAnsi" w:eastAsiaTheme="minorEastAsia" w:hAnsiTheme="minorHAnsi" w:cstheme="minorBidi"/>
              <w:b w:val="0"/>
              <w:bCs w:val="0"/>
              <w:noProof/>
              <w:lang w:val="en-US" w:eastAsia="en-US"/>
            </w:rPr>
          </w:pPr>
          <w:hyperlink w:anchor="_Toc72692446" w:history="1">
            <w:r w:rsidR="007D782F" w:rsidRPr="00E14D68">
              <w:rPr>
                <w:rStyle w:val="Hipersaitas"/>
                <w:noProof/>
                <w:lang w:val="en-US"/>
              </w:rPr>
              <w:t xml:space="preserve">Defense task. </w:t>
            </w:r>
            <w:r w:rsidR="007D782F" w:rsidRPr="00E14D68">
              <w:rPr>
                <w:rStyle w:val="Hipersaitas"/>
                <w:rFonts w:ascii="Helvetica" w:hAnsi="Helvetica" w:cs="Helvetica"/>
                <w:noProof/>
              </w:rPr>
              <w:t>- Add a "wall" which would have a shattering animation - If the player touches the wall, the animation should play and the player should be able to pass through the shattered wall - When the animation finishes, a "dust" particle effect should play out</w:t>
            </w:r>
            <w:r w:rsidR="007D782F">
              <w:rPr>
                <w:noProof/>
                <w:webHidden/>
              </w:rPr>
              <w:tab/>
            </w:r>
            <w:r w:rsidR="007D782F">
              <w:rPr>
                <w:noProof/>
                <w:webHidden/>
              </w:rPr>
              <w:fldChar w:fldCharType="begin"/>
            </w:r>
            <w:r w:rsidR="007D782F">
              <w:rPr>
                <w:noProof/>
                <w:webHidden/>
              </w:rPr>
              <w:instrText xml:space="preserve"> PAGEREF _Toc72692446 \h </w:instrText>
            </w:r>
            <w:r w:rsidR="007D782F">
              <w:rPr>
                <w:noProof/>
                <w:webHidden/>
              </w:rPr>
            </w:r>
            <w:r w:rsidR="007D782F">
              <w:rPr>
                <w:noProof/>
                <w:webHidden/>
              </w:rPr>
              <w:fldChar w:fldCharType="separate"/>
            </w:r>
            <w:r>
              <w:rPr>
                <w:noProof/>
                <w:webHidden/>
              </w:rPr>
              <w:t>26</w:t>
            </w:r>
            <w:r w:rsidR="007D782F">
              <w:rPr>
                <w:noProof/>
                <w:webHidden/>
              </w:rPr>
              <w:fldChar w:fldCharType="end"/>
            </w:r>
          </w:hyperlink>
        </w:p>
        <w:p w14:paraId="09EC358A" w14:textId="3FEE0500" w:rsidR="007D782F" w:rsidRDefault="00071371">
          <w:pPr>
            <w:pStyle w:val="Turinys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72692447" w:history="1">
            <w:r w:rsidR="007D782F" w:rsidRPr="00E14D68">
              <w:rPr>
                <w:rStyle w:val="Hipersaitas"/>
                <w:noProof/>
                <w:lang w:val="en-US"/>
              </w:rPr>
              <w:t>Laboratory work #3</w:t>
            </w:r>
            <w:r w:rsidR="007D782F">
              <w:rPr>
                <w:noProof/>
                <w:webHidden/>
              </w:rPr>
              <w:tab/>
            </w:r>
            <w:r w:rsidR="007D782F">
              <w:rPr>
                <w:noProof/>
                <w:webHidden/>
              </w:rPr>
              <w:fldChar w:fldCharType="begin"/>
            </w:r>
            <w:r w:rsidR="007D782F">
              <w:rPr>
                <w:noProof/>
                <w:webHidden/>
              </w:rPr>
              <w:instrText xml:space="preserve"> PAGEREF _Toc72692447 \h </w:instrText>
            </w:r>
            <w:r w:rsidR="007D782F">
              <w:rPr>
                <w:noProof/>
                <w:webHidden/>
              </w:rPr>
            </w:r>
            <w:r w:rsidR="007D782F">
              <w:rPr>
                <w:noProof/>
                <w:webHidden/>
              </w:rPr>
              <w:fldChar w:fldCharType="separate"/>
            </w:r>
            <w:r>
              <w:rPr>
                <w:noProof/>
                <w:webHidden/>
              </w:rPr>
              <w:t>28</w:t>
            </w:r>
            <w:r w:rsidR="007D782F">
              <w:rPr>
                <w:noProof/>
                <w:webHidden/>
              </w:rPr>
              <w:fldChar w:fldCharType="end"/>
            </w:r>
          </w:hyperlink>
        </w:p>
        <w:p w14:paraId="45CE92CC" w14:textId="7B98832F" w:rsidR="007D782F" w:rsidRDefault="00071371">
          <w:pPr>
            <w:pStyle w:val="Turinys2"/>
            <w:tabs>
              <w:tab w:val="right" w:leader="dot" w:pos="9339"/>
            </w:tabs>
            <w:rPr>
              <w:rFonts w:asciiTheme="minorHAnsi" w:eastAsiaTheme="minorEastAsia" w:hAnsiTheme="minorHAnsi" w:cstheme="minorBidi"/>
              <w:b w:val="0"/>
              <w:bCs w:val="0"/>
              <w:noProof/>
              <w:lang w:val="en-US" w:eastAsia="en-US"/>
            </w:rPr>
          </w:pPr>
          <w:hyperlink w:anchor="_Toc72692448" w:history="1">
            <w:r w:rsidR="007D782F" w:rsidRPr="00E14D68">
              <w:rPr>
                <w:rStyle w:val="Hipersaitas"/>
                <w:noProof/>
                <w:lang w:val="en-US"/>
              </w:rPr>
              <w:t>List of tasks</w:t>
            </w:r>
            <w:r w:rsidR="007D782F">
              <w:rPr>
                <w:noProof/>
                <w:webHidden/>
              </w:rPr>
              <w:tab/>
            </w:r>
            <w:r w:rsidR="007D782F">
              <w:rPr>
                <w:noProof/>
                <w:webHidden/>
              </w:rPr>
              <w:fldChar w:fldCharType="begin"/>
            </w:r>
            <w:r w:rsidR="007D782F">
              <w:rPr>
                <w:noProof/>
                <w:webHidden/>
              </w:rPr>
              <w:instrText xml:space="preserve"> PAGEREF _Toc72692448 \h </w:instrText>
            </w:r>
            <w:r w:rsidR="007D782F">
              <w:rPr>
                <w:noProof/>
                <w:webHidden/>
              </w:rPr>
            </w:r>
            <w:r w:rsidR="007D782F">
              <w:rPr>
                <w:noProof/>
                <w:webHidden/>
              </w:rPr>
              <w:fldChar w:fldCharType="separate"/>
            </w:r>
            <w:r>
              <w:rPr>
                <w:noProof/>
                <w:webHidden/>
              </w:rPr>
              <w:t>28</w:t>
            </w:r>
            <w:r w:rsidR="007D782F">
              <w:rPr>
                <w:noProof/>
                <w:webHidden/>
              </w:rPr>
              <w:fldChar w:fldCharType="end"/>
            </w:r>
          </w:hyperlink>
        </w:p>
        <w:p w14:paraId="20E287A2" w14:textId="4832D519" w:rsidR="007D782F" w:rsidRDefault="00071371">
          <w:pPr>
            <w:pStyle w:val="Turinys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72692449" w:history="1">
            <w:r w:rsidR="007D782F" w:rsidRPr="00E14D68">
              <w:rPr>
                <w:rStyle w:val="Hipersaitas"/>
                <w:noProof/>
                <w:lang w:val="en-US"/>
              </w:rPr>
              <w:t>Solution</w:t>
            </w:r>
            <w:r w:rsidR="007D782F">
              <w:rPr>
                <w:noProof/>
                <w:webHidden/>
              </w:rPr>
              <w:tab/>
            </w:r>
            <w:r w:rsidR="007D782F">
              <w:rPr>
                <w:noProof/>
                <w:webHidden/>
              </w:rPr>
              <w:fldChar w:fldCharType="begin"/>
            </w:r>
            <w:r w:rsidR="007D782F">
              <w:rPr>
                <w:noProof/>
                <w:webHidden/>
              </w:rPr>
              <w:instrText xml:space="preserve"> PAGEREF _Toc72692449 \h </w:instrText>
            </w:r>
            <w:r w:rsidR="007D782F">
              <w:rPr>
                <w:noProof/>
                <w:webHidden/>
              </w:rPr>
            </w:r>
            <w:r w:rsidR="007D782F">
              <w:rPr>
                <w:noProof/>
                <w:webHidden/>
              </w:rPr>
              <w:fldChar w:fldCharType="separate"/>
            </w:r>
            <w:r>
              <w:rPr>
                <w:noProof/>
                <w:webHidden/>
              </w:rPr>
              <w:t>28</w:t>
            </w:r>
            <w:r w:rsidR="007D782F">
              <w:rPr>
                <w:noProof/>
                <w:webHidden/>
              </w:rPr>
              <w:fldChar w:fldCharType="end"/>
            </w:r>
          </w:hyperlink>
        </w:p>
        <w:p w14:paraId="2D7A1E6E" w14:textId="0A5EB3FC" w:rsidR="007D782F" w:rsidRDefault="00071371">
          <w:pPr>
            <w:pStyle w:val="Turinys2"/>
            <w:tabs>
              <w:tab w:val="right" w:leader="dot" w:pos="9339"/>
            </w:tabs>
            <w:rPr>
              <w:rFonts w:asciiTheme="minorHAnsi" w:eastAsiaTheme="minorEastAsia" w:hAnsiTheme="minorHAnsi" w:cstheme="minorBidi"/>
              <w:b w:val="0"/>
              <w:bCs w:val="0"/>
              <w:noProof/>
              <w:lang w:val="en-US" w:eastAsia="en-US"/>
            </w:rPr>
          </w:pPr>
          <w:hyperlink w:anchor="_Toc72692450" w:history="1">
            <w:r w:rsidR="007D782F" w:rsidRPr="00E14D68">
              <w:rPr>
                <w:rStyle w:val="Hipersaitas"/>
                <w:noProof/>
                <w:lang w:val="en-US"/>
              </w:rPr>
              <w:t xml:space="preserve">Task #1. </w:t>
            </w:r>
            <w:r w:rsidR="007D782F" w:rsidRPr="00E14D68">
              <w:rPr>
                <w:rStyle w:val="Hipersaitas"/>
                <w:i/>
                <w:noProof/>
                <w:lang w:val="en-US"/>
              </w:rPr>
              <w:t>Adding menu system</w:t>
            </w:r>
            <w:r w:rsidR="007D782F">
              <w:rPr>
                <w:noProof/>
                <w:webHidden/>
              </w:rPr>
              <w:tab/>
            </w:r>
            <w:r w:rsidR="007D782F">
              <w:rPr>
                <w:noProof/>
                <w:webHidden/>
              </w:rPr>
              <w:fldChar w:fldCharType="begin"/>
            </w:r>
            <w:r w:rsidR="007D782F">
              <w:rPr>
                <w:noProof/>
                <w:webHidden/>
              </w:rPr>
              <w:instrText xml:space="preserve"> PAGEREF _Toc72692450 \h </w:instrText>
            </w:r>
            <w:r w:rsidR="007D782F">
              <w:rPr>
                <w:noProof/>
                <w:webHidden/>
              </w:rPr>
            </w:r>
            <w:r w:rsidR="007D782F">
              <w:rPr>
                <w:noProof/>
                <w:webHidden/>
              </w:rPr>
              <w:fldChar w:fldCharType="separate"/>
            </w:r>
            <w:r>
              <w:rPr>
                <w:noProof/>
                <w:webHidden/>
              </w:rPr>
              <w:t>28</w:t>
            </w:r>
            <w:r w:rsidR="007D782F">
              <w:rPr>
                <w:noProof/>
                <w:webHidden/>
              </w:rPr>
              <w:fldChar w:fldCharType="end"/>
            </w:r>
          </w:hyperlink>
        </w:p>
        <w:p w14:paraId="40EE2DDD" w14:textId="178B46F7" w:rsidR="007D782F" w:rsidRDefault="00071371">
          <w:pPr>
            <w:pStyle w:val="Turinys2"/>
            <w:tabs>
              <w:tab w:val="right" w:leader="dot" w:pos="9339"/>
            </w:tabs>
            <w:rPr>
              <w:rFonts w:asciiTheme="minorHAnsi" w:eastAsiaTheme="minorEastAsia" w:hAnsiTheme="minorHAnsi" w:cstheme="minorBidi"/>
              <w:b w:val="0"/>
              <w:bCs w:val="0"/>
              <w:noProof/>
              <w:lang w:val="en-US" w:eastAsia="en-US"/>
            </w:rPr>
          </w:pPr>
          <w:hyperlink w:anchor="_Toc72692451" w:history="1">
            <w:r w:rsidR="007D782F" w:rsidRPr="00E14D68">
              <w:rPr>
                <w:rStyle w:val="Hipersaitas"/>
                <w:noProof/>
                <w:lang w:val="en-US"/>
              </w:rPr>
              <w:t xml:space="preserve">Task #2. </w:t>
            </w:r>
            <w:r w:rsidR="007D782F" w:rsidRPr="00E14D68">
              <w:rPr>
                <w:rStyle w:val="Hipersaitas"/>
                <w:i/>
                <w:noProof/>
                <w:lang w:val="en-US"/>
              </w:rPr>
              <w:t>Adding options menu</w:t>
            </w:r>
            <w:r w:rsidR="007D782F">
              <w:rPr>
                <w:noProof/>
                <w:webHidden/>
              </w:rPr>
              <w:tab/>
            </w:r>
            <w:r w:rsidR="007D782F">
              <w:rPr>
                <w:noProof/>
                <w:webHidden/>
              </w:rPr>
              <w:fldChar w:fldCharType="begin"/>
            </w:r>
            <w:r w:rsidR="007D782F">
              <w:rPr>
                <w:noProof/>
                <w:webHidden/>
              </w:rPr>
              <w:instrText xml:space="preserve"> PAGEREF _Toc72692451 \h </w:instrText>
            </w:r>
            <w:r w:rsidR="007D782F">
              <w:rPr>
                <w:noProof/>
                <w:webHidden/>
              </w:rPr>
            </w:r>
            <w:r w:rsidR="007D782F">
              <w:rPr>
                <w:noProof/>
                <w:webHidden/>
              </w:rPr>
              <w:fldChar w:fldCharType="separate"/>
            </w:r>
            <w:r>
              <w:rPr>
                <w:noProof/>
                <w:webHidden/>
              </w:rPr>
              <w:t>29</w:t>
            </w:r>
            <w:r w:rsidR="007D782F">
              <w:rPr>
                <w:noProof/>
                <w:webHidden/>
              </w:rPr>
              <w:fldChar w:fldCharType="end"/>
            </w:r>
          </w:hyperlink>
        </w:p>
        <w:p w14:paraId="0C625134" w14:textId="6633B57A" w:rsidR="007D782F" w:rsidRDefault="00071371">
          <w:pPr>
            <w:pStyle w:val="Turinys2"/>
            <w:tabs>
              <w:tab w:val="right" w:leader="dot" w:pos="9339"/>
            </w:tabs>
            <w:rPr>
              <w:rFonts w:asciiTheme="minorHAnsi" w:eastAsiaTheme="minorEastAsia" w:hAnsiTheme="minorHAnsi" w:cstheme="minorBidi"/>
              <w:b w:val="0"/>
              <w:bCs w:val="0"/>
              <w:noProof/>
              <w:lang w:val="en-US" w:eastAsia="en-US"/>
            </w:rPr>
          </w:pPr>
          <w:hyperlink w:anchor="_Toc72692452" w:history="1">
            <w:r w:rsidR="007D782F" w:rsidRPr="00E14D68">
              <w:rPr>
                <w:rStyle w:val="Hipersaitas"/>
                <w:noProof/>
                <w:lang w:val="en-US"/>
              </w:rPr>
              <w:t xml:space="preserve">Task #3. </w:t>
            </w:r>
            <w:r w:rsidR="007D782F" w:rsidRPr="00E14D68">
              <w:rPr>
                <w:rStyle w:val="Hipersaitas"/>
                <w:i/>
                <w:noProof/>
                <w:lang w:val="en-US"/>
              </w:rPr>
              <w:t>Adding GUI</w:t>
            </w:r>
            <w:r w:rsidR="007D782F">
              <w:rPr>
                <w:noProof/>
                <w:webHidden/>
              </w:rPr>
              <w:tab/>
            </w:r>
            <w:r w:rsidR="007D782F">
              <w:rPr>
                <w:noProof/>
                <w:webHidden/>
              </w:rPr>
              <w:fldChar w:fldCharType="begin"/>
            </w:r>
            <w:r w:rsidR="007D782F">
              <w:rPr>
                <w:noProof/>
                <w:webHidden/>
              </w:rPr>
              <w:instrText xml:space="preserve"> PAGEREF _Toc72692452 \h </w:instrText>
            </w:r>
            <w:r w:rsidR="007D782F">
              <w:rPr>
                <w:noProof/>
                <w:webHidden/>
              </w:rPr>
            </w:r>
            <w:r w:rsidR="007D782F">
              <w:rPr>
                <w:noProof/>
                <w:webHidden/>
              </w:rPr>
              <w:fldChar w:fldCharType="separate"/>
            </w:r>
            <w:r>
              <w:rPr>
                <w:noProof/>
                <w:webHidden/>
              </w:rPr>
              <w:t>30</w:t>
            </w:r>
            <w:r w:rsidR="007D782F">
              <w:rPr>
                <w:noProof/>
                <w:webHidden/>
              </w:rPr>
              <w:fldChar w:fldCharType="end"/>
            </w:r>
          </w:hyperlink>
        </w:p>
        <w:p w14:paraId="32D1EA2B" w14:textId="0C409B35" w:rsidR="007D782F" w:rsidRDefault="00071371">
          <w:pPr>
            <w:pStyle w:val="Turinys2"/>
            <w:tabs>
              <w:tab w:val="right" w:leader="dot" w:pos="9339"/>
            </w:tabs>
            <w:rPr>
              <w:rFonts w:asciiTheme="minorHAnsi" w:eastAsiaTheme="minorEastAsia" w:hAnsiTheme="minorHAnsi" w:cstheme="minorBidi"/>
              <w:b w:val="0"/>
              <w:bCs w:val="0"/>
              <w:noProof/>
              <w:lang w:val="en-US" w:eastAsia="en-US"/>
            </w:rPr>
          </w:pPr>
          <w:hyperlink w:anchor="_Toc72692453" w:history="1">
            <w:r w:rsidR="007D782F" w:rsidRPr="00E14D68">
              <w:rPr>
                <w:rStyle w:val="Hipersaitas"/>
                <w:noProof/>
                <w:lang w:val="en-US"/>
              </w:rPr>
              <w:t xml:space="preserve">Task #4. </w:t>
            </w:r>
            <w:r w:rsidR="007D782F" w:rsidRPr="00E14D68">
              <w:rPr>
                <w:rStyle w:val="Hipersaitas"/>
                <w:i/>
                <w:noProof/>
                <w:lang w:val="en-US"/>
              </w:rPr>
              <w:t>Adding scoring system based on time / points / health collected</w:t>
            </w:r>
            <w:r w:rsidR="007D782F">
              <w:rPr>
                <w:noProof/>
                <w:webHidden/>
              </w:rPr>
              <w:tab/>
            </w:r>
            <w:r w:rsidR="007D782F">
              <w:rPr>
                <w:noProof/>
                <w:webHidden/>
              </w:rPr>
              <w:fldChar w:fldCharType="begin"/>
            </w:r>
            <w:r w:rsidR="007D782F">
              <w:rPr>
                <w:noProof/>
                <w:webHidden/>
              </w:rPr>
              <w:instrText xml:space="preserve"> PAGEREF _Toc72692453 \h </w:instrText>
            </w:r>
            <w:r w:rsidR="007D782F">
              <w:rPr>
                <w:noProof/>
                <w:webHidden/>
              </w:rPr>
            </w:r>
            <w:r w:rsidR="007D782F">
              <w:rPr>
                <w:noProof/>
                <w:webHidden/>
              </w:rPr>
              <w:fldChar w:fldCharType="separate"/>
            </w:r>
            <w:r>
              <w:rPr>
                <w:noProof/>
                <w:webHidden/>
              </w:rPr>
              <w:t>32</w:t>
            </w:r>
            <w:r w:rsidR="007D782F">
              <w:rPr>
                <w:noProof/>
                <w:webHidden/>
              </w:rPr>
              <w:fldChar w:fldCharType="end"/>
            </w:r>
          </w:hyperlink>
        </w:p>
        <w:p w14:paraId="3A1148E4" w14:textId="76A23031" w:rsidR="007D782F" w:rsidRDefault="00071371">
          <w:pPr>
            <w:pStyle w:val="Turinys2"/>
            <w:tabs>
              <w:tab w:val="right" w:leader="dot" w:pos="9339"/>
            </w:tabs>
            <w:rPr>
              <w:rFonts w:asciiTheme="minorHAnsi" w:eastAsiaTheme="minorEastAsia" w:hAnsiTheme="minorHAnsi" w:cstheme="minorBidi"/>
              <w:b w:val="0"/>
              <w:bCs w:val="0"/>
              <w:noProof/>
              <w:lang w:val="en-US" w:eastAsia="en-US"/>
            </w:rPr>
          </w:pPr>
          <w:hyperlink w:anchor="_Toc72692454" w:history="1">
            <w:r w:rsidR="007D782F" w:rsidRPr="00E14D68">
              <w:rPr>
                <w:rStyle w:val="Hipersaitas"/>
                <w:noProof/>
                <w:lang w:val="en-US"/>
              </w:rPr>
              <w:t xml:space="preserve">Task #5. </w:t>
            </w:r>
            <w:r w:rsidR="007D782F" w:rsidRPr="00E14D68">
              <w:rPr>
                <w:rStyle w:val="Hipersaitas"/>
                <w:i/>
                <w:noProof/>
                <w:lang w:val="en-US"/>
              </w:rPr>
              <w:t>Game over condition</w:t>
            </w:r>
            <w:r w:rsidR="007D782F">
              <w:rPr>
                <w:noProof/>
                <w:webHidden/>
              </w:rPr>
              <w:tab/>
            </w:r>
            <w:r w:rsidR="007D782F">
              <w:rPr>
                <w:noProof/>
                <w:webHidden/>
              </w:rPr>
              <w:fldChar w:fldCharType="begin"/>
            </w:r>
            <w:r w:rsidR="007D782F">
              <w:rPr>
                <w:noProof/>
                <w:webHidden/>
              </w:rPr>
              <w:instrText xml:space="preserve"> PAGEREF _Toc72692454 \h </w:instrText>
            </w:r>
            <w:r w:rsidR="007D782F">
              <w:rPr>
                <w:noProof/>
                <w:webHidden/>
              </w:rPr>
            </w:r>
            <w:r w:rsidR="007D782F">
              <w:rPr>
                <w:noProof/>
                <w:webHidden/>
              </w:rPr>
              <w:fldChar w:fldCharType="separate"/>
            </w:r>
            <w:r>
              <w:rPr>
                <w:noProof/>
                <w:webHidden/>
              </w:rPr>
              <w:t>33</w:t>
            </w:r>
            <w:r w:rsidR="007D782F">
              <w:rPr>
                <w:noProof/>
                <w:webHidden/>
              </w:rPr>
              <w:fldChar w:fldCharType="end"/>
            </w:r>
          </w:hyperlink>
        </w:p>
        <w:p w14:paraId="4426216E" w14:textId="26F87AC1" w:rsidR="007D782F" w:rsidRDefault="00071371">
          <w:pPr>
            <w:pStyle w:val="Turinys2"/>
            <w:tabs>
              <w:tab w:val="right" w:leader="dot" w:pos="9339"/>
            </w:tabs>
            <w:rPr>
              <w:rFonts w:asciiTheme="minorHAnsi" w:eastAsiaTheme="minorEastAsia" w:hAnsiTheme="minorHAnsi" w:cstheme="minorBidi"/>
              <w:b w:val="0"/>
              <w:bCs w:val="0"/>
              <w:noProof/>
              <w:lang w:val="en-US" w:eastAsia="en-US"/>
            </w:rPr>
          </w:pPr>
          <w:hyperlink w:anchor="_Toc72692455" w:history="1">
            <w:r w:rsidR="007D782F" w:rsidRPr="00E14D68">
              <w:rPr>
                <w:rStyle w:val="Hipersaitas"/>
                <w:noProof/>
                <w:lang w:val="en-US"/>
              </w:rPr>
              <w:t xml:space="preserve">Task #6. </w:t>
            </w:r>
            <w:r w:rsidR="007D782F" w:rsidRPr="00E14D68">
              <w:rPr>
                <w:rStyle w:val="Hipersaitas"/>
                <w:i/>
                <w:noProof/>
                <w:lang w:val="en-US"/>
              </w:rPr>
              <w:t>Adding shooting</w:t>
            </w:r>
            <w:r w:rsidR="007D782F">
              <w:rPr>
                <w:noProof/>
                <w:webHidden/>
              </w:rPr>
              <w:tab/>
            </w:r>
            <w:r w:rsidR="007D782F">
              <w:rPr>
                <w:noProof/>
                <w:webHidden/>
              </w:rPr>
              <w:fldChar w:fldCharType="begin"/>
            </w:r>
            <w:r w:rsidR="007D782F">
              <w:rPr>
                <w:noProof/>
                <w:webHidden/>
              </w:rPr>
              <w:instrText xml:space="preserve"> PAGEREF _Toc72692455 \h </w:instrText>
            </w:r>
            <w:r w:rsidR="007D782F">
              <w:rPr>
                <w:noProof/>
                <w:webHidden/>
              </w:rPr>
            </w:r>
            <w:r w:rsidR="007D782F">
              <w:rPr>
                <w:noProof/>
                <w:webHidden/>
              </w:rPr>
              <w:fldChar w:fldCharType="separate"/>
            </w:r>
            <w:r>
              <w:rPr>
                <w:noProof/>
                <w:webHidden/>
              </w:rPr>
              <w:t>33</w:t>
            </w:r>
            <w:r w:rsidR="007D782F">
              <w:rPr>
                <w:noProof/>
                <w:webHidden/>
              </w:rPr>
              <w:fldChar w:fldCharType="end"/>
            </w:r>
          </w:hyperlink>
        </w:p>
        <w:p w14:paraId="05DD4132" w14:textId="39BDCBBE" w:rsidR="007D782F" w:rsidRDefault="00071371">
          <w:pPr>
            <w:pStyle w:val="Turinys2"/>
            <w:tabs>
              <w:tab w:val="right" w:leader="dot" w:pos="9339"/>
            </w:tabs>
            <w:rPr>
              <w:rFonts w:asciiTheme="minorHAnsi" w:eastAsiaTheme="minorEastAsia" w:hAnsiTheme="minorHAnsi" w:cstheme="minorBidi"/>
              <w:b w:val="0"/>
              <w:bCs w:val="0"/>
              <w:noProof/>
              <w:lang w:val="en-US" w:eastAsia="en-US"/>
            </w:rPr>
          </w:pPr>
          <w:hyperlink w:anchor="_Toc72692456" w:history="1">
            <w:r w:rsidR="007D782F" w:rsidRPr="00E14D68">
              <w:rPr>
                <w:rStyle w:val="Hipersaitas"/>
                <w:noProof/>
                <w:lang w:val="en-US"/>
              </w:rPr>
              <w:t xml:space="preserve">Task #7. </w:t>
            </w:r>
            <w:r w:rsidR="007D782F" w:rsidRPr="00E14D68">
              <w:rPr>
                <w:rStyle w:val="Hipersaitas"/>
                <w:i/>
                <w:noProof/>
                <w:lang w:val="en-US"/>
              </w:rPr>
              <w:t>Interactive sounds</w:t>
            </w:r>
            <w:r w:rsidR="007D782F">
              <w:rPr>
                <w:noProof/>
                <w:webHidden/>
              </w:rPr>
              <w:tab/>
            </w:r>
            <w:r w:rsidR="007D782F">
              <w:rPr>
                <w:noProof/>
                <w:webHidden/>
              </w:rPr>
              <w:fldChar w:fldCharType="begin"/>
            </w:r>
            <w:r w:rsidR="007D782F">
              <w:rPr>
                <w:noProof/>
                <w:webHidden/>
              </w:rPr>
              <w:instrText xml:space="preserve"> PAGEREF _Toc72692456 \h </w:instrText>
            </w:r>
            <w:r w:rsidR="007D782F">
              <w:rPr>
                <w:noProof/>
                <w:webHidden/>
              </w:rPr>
            </w:r>
            <w:r w:rsidR="007D782F">
              <w:rPr>
                <w:noProof/>
                <w:webHidden/>
              </w:rPr>
              <w:fldChar w:fldCharType="separate"/>
            </w:r>
            <w:r>
              <w:rPr>
                <w:noProof/>
                <w:webHidden/>
              </w:rPr>
              <w:t>33</w:t>
            </w:r>
            <w:r w:rsidR="007D782F">
              <w:rPr>
                <w:noProof/>
                <w:webHidden/>
              </w:rPr>
              <w:fldChar w:fldCharType="end"/>
            </w:r>
          </w:hyperlink>
        </w:p>
        <w:p w14:paraId="141AD28A" w14:textId="02ADDA94" w:rsidR="007D782F" w:rsidRDefault="00071371">
          <w:pPr>
            <w:pStyle w:val="Turinys2"/>
            <w:tabs>
              <w:tab w:val="right" w:leader="dot" w:pos="9339"/>
            </w:tabs>
            <w:rPr>
              <w:rFonts w:asciiTheme="minorHAnsi" w:eastAsiaTheme="minorEastAsia" w:hAnsiTheme="minorHAnsi" w:cstheme="minorBidi"/>
              <w:b w:val="0"/>
              <w:bCs w:val="0"/>
              <w:noProof/>
              <w:lang w:val="en-US" w:eastAsia="en-US"/>
            </w:rPr>
          </w:pPr>
          <w:hyperlink w:anchor="_Toc72692457" w:history="1">
            <w:r w:rsidR="007D782F" w:rsidRPr="00E14D68">
              <w:rPr>
                <w:rStyle w:val="Hipersaitas"/>
                <w:noProof/>
                <w:lang w:val="en-US"/>
              </w:rPr>
              <w:t xml:space="preserve">Task #8. </w:t>
            </w:r>
            <w:r w:rsidR="007D782F" w:rsidRPr="00E14D68">
              <w:rPr>
                <w:rStyle w:val="Hipersaitas"/>
                <w:i/>
                <w:noProof/>
                <w:lang w:val="en-US"/>
              </w:rPr>
              <w:t>Post processing</w:t>
            </w:r>
            <w:r w:rsidR="007D782F">
              <w:rPr>
                <w:noProof/>
                <w:webHidden/>
              </w:rPr>
              <w:tab/>
            </w:r>
            <w:r w:rsidR="007D782F">
              <w:rPr>
                <w:noProof/>
                <w:webHidden/>
              </w:rPr>
              <w:fldChar w:fldCharType="begin"/>
            </w:r>
            <w:r w:rsidR="007D782F">
              <w:rPr>
                <w:noProof/>
                <w:webHidden/>
              </w:rPr>
              <w:instrText xml:space="preserve"> PAGEREF _Toc72692457 \h </w:instrText>
            </w:r>
            <w:r w:rsidR="007D782F">
              <w:rPr>
                <w:noProof/>
                <w:webHidden/>
              </w:rPr>
            </w:r>
            <w:r w:rsidR="007D782F">
              <w:rPr>
                <w:noProof/>
                <w:webHidden/>
              </w:rPr>
              <w:fldChar w:fldCharType="separate"/>
            </w:r>
            <w:r>
              <w:rPr>
                <w:noProof/>
                <w:webHidden/>
              </w:rPr>
              <w:t>36</w:t>
            </w:r>
            <w:r w:rsidR="007D782F">
              <w:rPr>
                <w:noProof/>
                <w:webHidden/>
              </w:rPr>
              <w:fldChar w:fldCharType="end"/>
            </w:r>
          </w:hyperlink>
        </w:p>
        <w:p w14:paraId="640BB486" w14:textId="3C3B7E7C" w:rsidR="007D782F" w:rsidRDefault="00071371">
          <w:pPr>
            <w:pStyle w:val="Turinys2"/>
            <w:tabs>
              <w:tab w:val="right" w:leader="dot" w:pos="9339"/>
            </w:tabs>
            <w:rPr>
              <w:rFonts w:asciiTheme="minorHAnsi" w:eastAsiaTheme="minorEastAsia" w:hAnsiTheme="minorHAnsi" w:cstheme="minorBidi"/>
              <w:b w:val="0"/>
              <w:bCs w:val="0"/>
              <w:noProof/>
              <w:lang w:val="en-US" w:eastAsia="en-US"/>
            </w:rPr>
          </w:pPr>
          <w:hyperlink w:anchor="_Toc72692458" w:history="1">
            <w:r w:rsidR="007D782F" w:rsidRPr="00E14D68">
              <w:rPr>
                <w:rStyle w:val="Hipersaitas"/>
                <w:noProof/>
                <w:lang w:val="en-US"/>
              </w:rPr>
              <w:t xml:space="preserve">Defense task </w:t>
            </w:r>
            <w:r w:rsidR="007D782F" w:rsidRPr="00E14D68">
              <w:rPr>
                <w:rStyle w:val="Hipersaitas"/>
                <w:rFonts w:ascii="Helvetica" w:hAnsi="Helvetica" w:cs="Helvetica"/>
                <w:noProof/>
              </w:rPr>
              <w:t>- Save player score to disk - When the player finishes the game, show a list of previous player scores - Names are not important, can be random number or random string</w:t>
            </w:r>
            <w:r w:rsidR="007D782F">
              <w:rPr>
                <w:noProof/>
                <w:webHidden/>
              </w:rPr>
              <w:tab/>
            </w:r>
            <w:r w:rsidR="007D782F">
              <w:rPr>
                <w:noProof/>
                <w:webHidden/>
              </w:rPr>
              <w:fldChar w:fldCharType="begin"/>
            </w:r>
            <w:r w:rsidR="007D782F">
              <w:rPr>
                <w:noProof/>
                <w:webHidden/>
              </w:rPr>
              <w:instrText xml:space="preserve"> PAGEREF _Toc72692458 \h </w:instrText>
            </w:r>
            <w:r w:rsidR="007D782F">
              <w:rPr>
                <w:noProof/>
                <w:webHidden/>
              </w:rPr>
            </w:r>
            <w:r w:rsidR="007D782F">
              <w:rPr>
                <w:noProof/>
                <w:webHidden/>
              </w:rPr>
              <w:fldChar w:fldCharType="separate"/>
            </w:r>
            <w:r>
              <w:rPr>
                <w:noProof/>
                <w:webHidden/>
              </w:rPr>
              <w:t>36</w:t>
            </w:r>
            <w:r w:rsidR="007D782F">
              <w:rPr>
                <w:noProof/>
                <w:webHidden/>
              </w:rPr>
              <w:fldChar w:fldCharType="end"/>
            </w:r>
          </w:hyperlink>
        </w:p>
        <w:p w14:paraId="301961F5" w14:textId="5A1F6953" w:rsidR="007D782F" w:rsidRDefault="00071371">
          <w:pPr>
            <w:pStyle w:val="Turinys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72692459" w:history="1">
            <w:r w:rsidR="007D782F" w:rsidRPr="00E14D68">
              <w:rPr>
                <w:rStyle w:val="Hipersaitas"/>
                <w:noProof/>
                <w:lang w:val="en-US"/>
              </w:rPr>
              <w:t>User's manual</w:t>
            </w:r>
            <w:r w:rsidR="007D782F">
              <w:rPr>
                <w:noProof/>
                <w:webHidden/>
              </w:rPr>
              <w:tab/>
            </w:r>
            <w:r w:rsidR="007D782F">
              <w:rPr>
                <w:noProof/>
                <w:webHidden/>
              </w:rPr>
              <w:fldChar w:fldCharType="begin"/>
            </w:r>
            <w:r w:rsidR="007D782F">
              <w:rPr>
                <w:noProof/>
                <w:webHidden/>
              </w:rPr>
              <w:instrText xml:space="preserve"> PAGEREF _Toc72692459 \h </w:instrText>
            </w:r>
            <w:r w:rsidR="007D782F">
              <w:rPr>
                <w:noProof/>
                <w:webHidden/>
              </w:rPr>
            </w:r>
            <w:r w:rsidR="007D782F">
              <w:rPr>
                <w:noProof/>
                <w:webHidden/>
              </w:rPr>
              <w:fldChar w:fldCharType="separate"/>
            </w:r>
            <w:r>
              <w:rPr>
                <w:noProof/>
                <w:webHidden/>
              </w:rPr>
              <w:t>38</w:t>
            </w:r>
            <w:r w:rsidR="007D782F">
              <w:rPr>
                <w:noProof/>
                <w:webHidden/>
              </w:rPr>
              <w:fldChar w:fldCharType="end"/>
            </w:r>
          </w:hyperlink>
        </w:p>
        <w:p w14:paraId="58CFAF59" w14:textId="7E895664" w:rsidR="007D782F" w:rsidRDefault="00071371">
          <w:pPr>
            <w:pStyle w:val="Turinys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72692460" w:history="1">
            <w:r w:rsidR="007D782F" w:rsidRPr="00E14D68">
              <w:rPr>
                <w:rStyle w:val="Hipersaitas"/>
                <w:noProof/>
                <w:lang w:val="en-US"/>
              </w:rPr>
              <w:t>Literature list</w:t>
            </w:r>
            <w:r w:rsidR="007D782F">
              <w:rPr>
                <w:noProof/>
                <w:webHidden/>
              </w:rPr>
              <w:tab/>
            </w:r>
            <w:r w:rsidR="007D782F">
              <w:rPr>
                <w:noProof/>
                <w:webHidden/>
              </w:rPr>
              <w:fldChar w:fldCharType="begin"/>
            </w:r>
            <w:r w:rsidR="007D782F">
              <w:rPr>
                <w:noProof/>
                <w:webHidden/>
              </w:rPr>
              <w:instrText xml:space="preserve"> PAGEREF _Toc72692460 \h </w:instrText>
            </w:r>
            <w:r w:rsidR="007D782F">
              <w:rPr>
                <w:noProof/>
                <w:webHidden/>
              </w:rPr>
            </w:r>
            <w:r w:rsidR="007D782F">
              <w:rPr>
                <w:noProof/>
                <w:webHidden/>
              </w:rPr>
              <w:fldChar w:fldCharType="separate"/>
            </w:r>
            <w:r>
              <w:rPr>
                <w:noProof/>
                <w:webHidden/>
              </w:rPr>
              <w:t>39</w:t>
            </w:r>
            <w:r w:rsidR="007D782F">
              <w:rPr>
                <w:noProof/>
                <w:webHidden/>
              </w:rPr>
              <w:fldChar w:fldCharType="end"/>
            </w:r>
          </w:hyperlink>
        </w:p>
        <w:p w14:paraId="3286BDC7" w14:textId="024BB000" w:rsidR="007D782F" w:rsidRDefault="00071371">
          <w:pPr>
            <w:pStyle w:val="Turinys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72692461" w:history="1">
            <w:r w:rsidR="007D782F" w:rsidRPr="00E14D68">
              <w:rPr>
                <w:rStyle w:val="Hipersaitas"/>
                <w:noProof/>
                <w:lang w:val="en-US"/>
              </w:rPr>
              <w:t>ANNEX</w:t>
            </w:r>
            <w:r w:rsidR="007D782F">
              <w:rPr>
                <w:noProof/>
                <w:webHidden/>
              </w:rPr>
              <w:tab/>
            </w:r>
            <w:r w:rsidR="007D782F">
              <w:rPr>
                <w:noProof/>
                <w:webHidden/>
              </w:rPr>
              <w:fldChar w:fldCharType="begin"/>
            </w:r>
            <w:r w:rsidR="007D782F">
              <w:rPr>
                <w:noProof/>
                <w:webHidden/>
              </w:rPr>
              <w:instrText xml:space="preserve"> PAGEREF _Toc72692461 \h </w:instrText>
            </w:r>
            <w:r w:rsidR="007D782F">
              <w:rPr>
                <w:noProof/>
                <w:webHidden/>
              </w:rPr>
            </w:r>
            <w:r w:rsidR="007D782F">
              <w:rPr>
                <w:noProof/>
                <w:webHidden/>
              </w:rPr>
              <w:fldChar w:fldCharType="separate"/>
            </w:r>
            <w:r>
              <w:rPr>
                <w:noProof/>
                <w:webHidden/>
              </w:rPr>
              <w:t>40</w:t>
            </w:r>
            <w:r w:rsidR="007D782F">
              <w:rPr>
                <w:noProof/>
                <w:webHidden/>
              </w:rPr>
              <w:fldChar w:fldCharType="end"/>
            </w:r>
          </w:hyperlink>
        </w:p>
        <w:p w14:paraId="4F39F80F" w14:textId="762B49F7" w:rsidR="00C97685" w:rsidRPr="00990400" w:rsidRDefault="00C97685">
          <w:pPr>
            <w:rPr>
              <w:lang w:val="en-US"/>
            </w:rPr>
          </w:pPr>
          <w:r w:rsidRPr="005D020B">
            <w:rPr>
              <w:bCs/>
              <w:noProof/>
              <w:lang w:val="en-US"/>
            </w:rPr>
            <w:fldChar w:fldCharType="end"/>
          </w:r>
        </w:p>
      </w:sdtContent>
    </w:sdt>
    <w:p w14:paraId="7DEE3C4D" w14:textId="77777777" w:rsidR="007B7ECD" w:rsidRPr="00990400" w:rsidRDefault="007B7ECD" w:rsidP="001E4A01">
      <w:pPr>
        <w:rPr>
          <w:lang w:val="en-US"/>
        </w:rPr>
      </w:pPr>
    </w:p>
    <w:p w14:paraId="378C428B" w14:textId="77777777" w:rsidR="007B7ECD" w:rsidRPr="00990400" w:rsidRDefault="007B7ECD" w:rsidP="001E4A01">
      <w:pPr>
        <w:rPr>
          <w:lang w:val="en-US"/>
        </w:rPr>
      </w:pPr>
    </w:p>
    <w:p w14:paraId="1AE1AFFB" w14:textId="77777777" w:rsidR="007B7ECD" w:rsidRPr="00990400" w:rsidRDefault="007B7ECD" w:rsidP="001E4A01">
      <w:pPr>
        <w:rPr>
          <w:lang w:val="en-US"/>
        </w:rPr>
      </w:pPr>
    </w:p>
    <w:p w14:paraId="5F28EFB9" w14:textId="55A6524A" w:rsidR="007B7ECD" w:rsidRPr="00990400" w:rsidRDefault="007B7ECD" w:rsidP="007B7ECD">
      <w:pPr>
        <w:rPr>
          <w:lang w:val="en-US"/>
        </w:rPr>
      </w:pPr>
    </w:p>
    <w:p w14:paraId="4081673F" w14:textId="77777777" w:rsidR="008251ED" w:rsidRPr="00990400" w:rsidRDefault="007B7ECD" w:rsidP="00C97685">
      <w:pPr>
        <w:pStyle w:val="Antrat1"/>
        <w:rPr>
          <w:b/>
          <w:color w:val="000000" w:themeColor="text1"/>
          <w:lang w:val="en-US"/>
        </w:rPr>
      </w:pPr>
      <w:bookmarkStart w:id="0" w:name="_Toc72692422"/>
      <w:r w:rsidRPr="00990400">
        <w:rPr>
          <w:b/>
          <w:color w:val="000000" w:themeColor="text1"/>
          <w:lang w:val="en-US"/>
        </w:rPr>
        <w:t>Tables of Images</w:t>
      </w:r>
      <w:bookmarkEnd w:id="0"/>
      <w:r w:rsidR="008251ED" w:rsidRPr="00990400">
        <w:rPr>
          <w:b/>
          <w:color w:val="000000" w:themeColor="text1"/>
          <w:lang w:val="en-US"/>
        </w:rPr>
        <w:t xml:space="preserve"> </w:t>
      </w:r>
    </w:p>
    <w:p w14:paraId="363D5D3D" w14:textId="4C7AACD9" w:rsidR="007D782F" w:rsidRDefault="000F5C41">
      <w:pPr>
        <w:pStyle w:val="Iliustracijsraas"/>
        <w:tabs>
          <w:tab w:val="right" w:leader="dot" w:pos="9339"/>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"Figure" </w:instrText>
      </w:r>
      <w:r>
        <w:rPr>
          <w:lang w:val="en-US"/>
        </w:rPr>
        <w:fldChar w:fldCharType="separate"/>
      </w:r>
      <w:hyperlink w:anchor="_Toc72692462" w:history="1">
        <w:r w:rsidR="007D782F" w:rsidRPr="006D0118">
          <w:rPr>
            <w:rStyle w:val="Hipersaitas"/>
            <w:noProof/>
            <w:lang w:val="en-US"/>
          </w:rPr>
          <w:t>Figure 1. Character</w:t>
        </w:r>
        <w:r w:rsidR="007D782F">
          <w:rPr>
            <w:noProof/>
            <w:webHidden/>
          </w:rPr>
          <w:tab/>
        </w:r>
        <w:r w:rsidR="007D782F">
          <w:rPr>
            <w:noProof/>
            <w:webHidden/>
          </w:rPr>
          <w:fldChar w:fldCharType="begin"/>
        </w:r>
        <w:r w:rsidR="007D782F">
          <w:rPr>
            <w:noProof/>
            <w:webHidden/>
          </w:rPr>
          <w:instrText xml:space="preserve"> PAGEREF _Toc72692462 \h </w:instrText>
        </w:r>
        <w:r w:rsidR="007D782F">
          <w:rPr>
            <w:noProof/>
            <w:webHidden/>
          </w:rPr>
        </w:r>
        <w:r w:rsidR="007D782F">
          <w:rPr>
            <w:noProof/>
            <w:webHidden/>
          </w:rPr>
          <w:fldChar w:fldCharType="separate"/>
        </w:r>
        <w:r w:rsidR="00071371">
          <w:rPr>
            <w:noProof/>
            <w:webHidden/>
          </w:rPr>
          <w:t>6</w:t>
        </w:r>
        <w:r w:rsidR="007D782F">
          <w:rPr>
            <w:noProof/>
            <w:webHidden/>
          </w:rPr>
          <w:fldChar w:fldCharType="end"/>
        </w:r>
      </w:hyperlink>
    </w:p>
    <w:p w14:paraId="6B2EBAC9" w14:textId="29BA34F3" w:rsidR="007D782F" w:rsidRDefault="0007137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63" w:history="1">
        <w:r w:rsidR="007D782F" w:rsidRPr="006D0118">
          <w:rPr>
            <w:rStyle w:val="Hipersaitas"/>
            <w:noProof/>
            <w:lang w:val="en-US"/>
          </w:rPr>
          <w:t>Figure 2. Wall</w:t>
        </w:r>
        <w:r w:rsidR="007D782F">
          <w:rPr>
            <w:noProof/>
            <w:webHidden/>
          </w:rPr>
          <w:tab/>
        </w:r>
        <w:r w:rsidR="007D782F">
          <w:rPr>
            <w:noProof/>
            <w:webHidden/>
          </w:rPr>
          <w:fldChar w:fldCharType="begin"/>
        </w:r>
        <w:r w:rsidR="007D782F">
          <w:rPr>
            <w:noProof/>
            <w:webHidden/>
          </w:rPr>
          <w:instrText xml:space="preserve"> PAGEREF _Toc72692463 \h </w:instrText>
        </w:r>
        <w:r w:rsidR="007D782F">
          <w:rPr>
            <w:noProof/>
            <w:webHidden/>
          </w:rPr>
        </w:r>
        <w:r w:rsidR="007D782F">
          <w:rPr>
            <w:noProof/>
            <w:webHidden/>
          </w:rPr>
          <w:fldChar w:fldCharType="separate"/>
        </w:r>
        <w:r>
          <w:rPr>
            <w:noProof/>
            <w:webHidden/>
          </w:rPr>
          <w:t>9</w:t>
        </w:r>
        <w:r w:rsidR="007D782F">
          <w:rPr>
            <w:noProof/>
            <w:webHidden/>
          </w:rPr>
          <w:fldChar w:fldCharType="end"/>
        </w:r>
      </w:hyperlink>
    </w:p>
    <w:p w14:paraId="7AC091C0" w14:textId="50084236" w:rsidR="007D782F" w:rsidRDefault="0007137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64" w:history="1">
        <w:r w:rsidR="007D782F" w:rsidRPr="006D0118">
          <w:rPr>
            <w:rStyle w:val="Hipersaitas"/>
            <w:noProof/>
          </w:rPr>
          <w:t>Figure 3. Sawblade</w:t>
        </w:r>
        <w:r w:rsidR="007D782F">
          <w:rPr>
            <w:noProof/>
            <w:webHidden/>
          </w:rPr>
          <w:tab/>
        </w:r>
        <w:r w:rsidR="007D782F">
          <w:rPr>
            <w:noProof/>
            <w:webHidden/>
          </w:rPr>
          <w:fldChar w:fldCharType="begin"/>
        </w:r>
        <w:r w:rsidR="007D782F">
          <w:rPr>
            <w:noProof/>
            <w:webHidden/>
          </w:rPr>
          <w:instrText xml:space="preserve"> PAGEREF _Toc72692464 \h </w:instrText>
        </w:r>
        <w:r w:rsidR="007D782F">
          <w:rPr>
            <w:noProof/>
            <w:webHidden/>
          </w:rPr>
        </w:r>
        <w:r w:rsidR="007D782F">
          <w:rPr>
            <w:noProof/>
            <w:webHidden/>
          </w:rPr>
          <w:fldChar w:fldCharType="separate"/>
        </w:r>
        <w:r>
          <w:rPr>
            <w:noProof/>
            <w:webHidden/>
          </w:rPr>
          <w:t>10</w:t>
        </w:r>
        <w:r w:rsidR="007D782F">
          <w:rPr>
            <w:noProof/>
            <w:webHidden/>
          </w:rPr>
          <w:fldChar w:fldCharType="end"/>
        </w:r>
      </w:hyperlink>
    </w:p>
    <w:p w14:paraId="48A45FC5" w14:textId="3E0892E5" w:rsidR="007D782F" w:rsidRDefault="0007137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65" w:history="1">
        <w:r w:rsidR="007D782F" w:rsidRPr="006D0118">
          <w:rPr>
            <w:rStyle w:val="Hipersaitas"/>
            <w:noProof/>
          </w:rPr>
          <w:t>Figure 4. Point</w:t>
        </w:r>
        <w:r w:rsidR="007D782F">
          <w:rPr>
            <w:noProof/>
            <w:webHidden/>
          </w:rPr>
          <w:tab/>
        </w:r>
        <w:r w:rsidR="007D782F">
          <w:rPr>
            <w:noProof/>
            <w:webHidden/>
          </w:rPr>
          <w:fldChar w:fldCharType="begin"/>
        </w:r>
        <w:r w:rsidR="007D782F">
          <w:rPr>
            <w:noProof/>
            <w:webHidden/>
          </w:rPr>
          <w:instrText xml:space="preserve"> PAGEREF _Toc72692465 \h </w:instrText>
        </w:r>
        <w:r w:rsidR="007D782F">
          <w:rPr>
            <w:noProof/>
            <w:webHidden/>
          </w:rPr>
        </w:r>
        <w:r w:rsidR="007D782F">
          <w:rPr>
            <w:noProof/>
            <w:webHidden/>
          </w:rPr>
          <w:fldChar w:fldCharType="separate"/>
        </w:r>
        <w:r>
          <w:rPr>
            <w:noProof/>
            <w:webHidden/>
          </w:rPr>
          <w:t>10</w:t>
        </w:r>
        <w:r w:rsidR="007D782F">
          <w:rPr>
            <w:noProof/>
            <w:webHidden/>
          </w:rPr>
          <w:fldChar w:fldCharType="end"/>
        </w:r>
      </w:hyperlink>
    </w:p>
    <w:p w14:paraId="64FAED7E" w14:textId="7330F8E7" w:rsidR="007D782F" w:rsidRDefault="0007137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66" w:history="1">
        <w:r w:rsidR="007D782F" w:rsidRPr="006D0118">
          <w:rPr>
            <w:rStyle w:val="Hipersaitas"/>
            <w:noProof/>
          </w:rPr>
          <w:t>Figure 5. Start end platforms</w:t>
        </w:r>
        <w:r w:rsidR="007D782F">
          <w:rPr>
            <w:noProof/>
            <w:webHidden/>
          </w:rPr>
          <w:tab/>
        </w:r>
        <w:r w:rsidR="007D782F">
          <w:rPr>
            <w:noProof/>
            <w:webHidden/>
          </w:rPr>
          <w:fldChar w:fldCharType="begin"/>
        </w:r>
        <w:r w:rsidR="007D782F">
          <w:rPr>
            <w:noProof/>
            <w:webHidden/>
          </w:rPr>
          <w:instrText xml:space="preserve"> PAGEREF _Toc72692466 \h </w:instrText>
        </w:r>
        <w:r w:rsidR="007D782F">
          <w:rPr>
            <w:noProof/>
            <w:webHidden/>
          </w:rPr>
        </w:r>
        <w:r w:rsidR="007D782F">
          <w:rPr>
            <w:noProof/>
            <w:webHidden/>
          </w:rPr>
          <w:fldChar w:fldCharType="separate"/>
        </w:r>
        <w:r>
          <w:rPr>
            <w:noProof/>
            <w:webHidden/>
          </w:rPr>
          <w:t>10</w:t>
        </w:r>
        <w:r w:rsidR="007D782F">
          <w:rPr>
            <w:noProof/>
            <w:webHidden/>
          </w:rPr>
          <w:fldChar w:fldCharType="end"/>
        </w:r>
      </w:hyperlink>
    </w:p>
    <w:p w14:paraId="0975EE51" w14:textId="2A4338B4" w:rsidR="007D782F" w:rsidRDefault="0007137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67" w:history="1">
        <w:r w:rsidR="007D782F" w:rsidRPr="006D0118">
          <w:rPr>
            <w:rStyle w:val="Hipersaitas"/>
            <w:noProof/>
            <w:lang w:val="en-US"/>
          </w:rPr>
          <w:t>Figure 6. Stamina UI</w:t>
        </w:r>
        <w:r w:rsidR="007D782F">
          <w:rPr>
            <w:noProof/>
            <w:webHidden/>
          </w:rPr>
          <w:tab/>
        </w:r>
        <w:r w:rsidR="007D782F">
          <w:rPr>
            <w:noProof/>
            <w:webHidden/>
          </w:rPr>
          <w:fldChar w:fldCharType="begin"/>
        </w:r>
        <w:r w:rsidR="007D782F">
          <w:rPr>
            <w:noProof/>
            <w:webHidden/>
          </w:rPr>
          <w:instrText xml:space="preserve"> PAGEREF _Toc72692467 \h </w:instrText>
        </w:r>
        <w:r w:rsidR="007D782F">
          <w:rPr>
            <w:noProof/>
            <w:webHidden/>
          </w:rPr>
        </w:r>
        <w:r w:rsidR="007D782F">
          <w:rPr>
            <w:noProof/>
            <w:webHidden/>
          </w:rPr>
          <w:fldChar w:fldCharType="separate"/>
        </w:r>
        <w:r>
          <w:rPr>
            <w:noProof/>
            <w:webHidden/>
          </w:rPr>
          <w:t>18</w:t>
        </w:r>
        <w:r w:rsidR="007D782F">
          <w:rPr>
            <w:noProof/>
            <w:webHidden/>
          </w:rPr>
          <w:fldChar w:fldCharType="end"/>
        </w:r>
      </w:hyperlink>
    </w:p>
    <w:p w14:paraId="0C44505A" w14:textId="77F2F421" w:rsidR="007D782F" w:rsidRDefault="0007137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68" w:history="1">
        <w:r w:rsidR="007D782F" w:rsidRPr="006D0118">
          <w:rPr>
            <w:rStyle w:val="Hipersaitas"/>
            <w:noProof/>
          </w:rPr>
          <w:t xml:space="preserve">Figure 7. </w:t>
        </w:r>
        <w:r w:rsidR="007D782F" w:rsidRPr="006D0118">
          <w:rPr>
            <w:rStyle w:val="Hipersaitas"/>
            <w:noProof/>
            <w:lang w:val="en-US"/>
          </w:rPr>
          <w:t>Animations</w:t>
        </w:r>
        <w:r w:rsidR="007D782F">
          <w:rPr>
            <w:noProof/>
            <w:webHidden/>
          </w:rPr>
          <w:tab/>
        </w:r>
        <w:r w:rsidR="007D782F">
          <w:rPr>
            <w:noProof/>
            <w:webHidden/>
          </w:rPr>
          <w:fldChar w:fldCharType="begin"/>
        </w:r>
        <w:r w:rsidR="007D782F">
          <w:rPr>
            <w:noProof/>
            <w:webHidden/>
          </w:rPr>
          <w:instrText xml:space="preserve"> PAGEREF _Toc72692468 \h </w:instrText>
        </w:r>
        <w:r w:rsidR="007D782F">
          <w:rPr>
            <w:noProof/>
            <w:webHidden/>
          </w:rPr>
        </w:r>
        <w:r w:rsidR="007D782F">
          <w:rPr>
            <w:noProof/>
            <w:webHidden/>
          </w:rPr>
          <w:fldChar w:fldCharType="separate"/>
        </w:r>
        <w:r>
          <w:rPr>
            <w:noProof/>
            <w:webHidden/>
          </w:rPr>
          <w:t>19</w:t>
        </w:r>
        <w:r w:rsidR="007D782F">
          <w:rPr>
            <w:noProof/>
            <w:webHidden/>
          </w:rPr>
          <w:fldChar w:fldCharType="end"/>
        </w:r>
      </w:hyperlink>
    </w:p>
    <w:p w14:paraId="33CB45A4" w14:textId="324DE8D8" w:rsidR="007D782F" w:rsidRDefault="0007137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69" w:history="1">
        <w:r w:rsidR="007D782F" w:rsidRPr="006D0118">
          <w:rPr>
            <w:rStyle w:val="Hipersaitas"/>
            <w:noProof/>
            <w:lang w:val="en-US"/>
          </w:rPr>
          <w:t>Figure 8. Point</w:t>
        </w:r>
        <w:r w:rsidR="007D782F">
          <w:rPr>
            <w:noProof/>
            <w:webHidden/>
          </w:rPr>
          <w:tab/>
        </w:r>
        <w:r w:rsidR="007D782F">
          <w:rPr>
            <w:noProof/>
            <w:webHidden/>
          </w:rPr>
          <w:fldChar w:fldCharType="begin"/>
        </w:r>
        <w:r w:rsidR="007D782F">
          <w:rPr>
            <w:noProof/>
            <w:webHidden/>
          </w:rPr>
          <w:instrText xml:space="preserve"> PAGEREF _Toc72692469 \h </w:instrText>
        </w:r>
        <w:r w:rsidR="007D782F">
          <w:rPr>
            <w:noProof/>
            <w:webHidden/>
          </w:rPr>
        </w:r>
        <w:r w:rsidR="007D782F">
          <w:rPr>
            <w:noProof/>
            <w:webHidden/>
          </w:rPr>
          <w:fldChar w:fldCharType="separate"/>
        </w:r>
        <w:r>
          <w:rPr>
            <w:noProof/>
            <w:webHidden/>
          </w:rPr>
          <w:t>19</w:t>
        </w:r>
        <w:r w:rsidR="007D782F">
          <w:rPr>
            <w:noProof/>
            <w:webHidden/>
          </w:rPr>
          <w:fldChar w:fldCharType="end"/>
        </w:r>
      </w:hyperlink>
    </w:p>
    <w:p w14:paraId="183B8038" w14:textId="47F0BA6C" w:rsidR="007D782F" w:rsidRDefault="0007137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70" w:history="1">
        <w:r w:rsidR="007D782F" w:rsidRPr="006D0118">
          <w:rPr>
            <w:rStyle w:val="Hipersaitas"/>
            <w:noProof/>
          </w:rPr>
          <w:t>Figure 9.</w:t>
        </w:r>
        <w:r w:rsidR="007D782F" w:rsidRPr="006D0118">
          <w:rPr>
            <w:rStyle w:val="Hipersaitas"/>
            <w:noProof/>
            <w:lang w:val="en-US"/>
          </w:rPr>
          <w:t xml:space="preserve"> Health point</w:t>
        </w:r>
        <w:r w:rsidR="007D782F">
          <w:rPr>
            <w:noProof/>
            <w:webHidden/>
          </w:rPr>
          <w:tab/>
        </w:r>
        <w:r w:rsidR="007D782F">
          <w:rPr>
            <w:noProof/>
            <w:webHidden/>
          </w:rPr>
          <w:fldChar w:fldCharType="begin"/>
        </w:r>
        <w:r w:rsidR="007D782F">
          <w:rPr>
            <w:noProof/>
            <w:webHidden/>
          </w:rPr>
          <w:instrText xml:space="preserve"> PAGEREF _Toc72692470 \h </w:instrText>
        </w:r>
        <w:r w:rsidR="007D782F">
          <w:rPr>
            <w:noProof/>
            <w:webHidden/>
          </w:rPr>
        </w:r>
        <w:r w:rsidR="007D782F">
          <w:rPr>
            <w:noProof/>
            <w:webHidden/>
          </w:rPr>
          <w:fldChar w:fldCharType="separate"/>
        </w:r>
        <w:r>
          <w:rPr>
            <w:noProof/>
            <w:webHidden/>
          </w:rPr>
          <w:t>20</w:t>
        </w:r>
        <w:r w:rsidR="007D782F">
          <w:rPr>
            <w:noProof/>
            <w:webHidden/>
          </w:rPr>
          <w:fldChar w:fldCharType="end"/>
        </w:r>
      </w:hyperlink>
    </w:p>
    <w:p w14:paraId="3DB29D71" w14:textId="3CC2168B" w:rsidR="007D782F" w:rsidRDefault="0007137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71" w:history="1">
        <w:r w:rsidR="007D782F" w:rsidRPr="006D0118">
          <w:rPr>
            <w:rStyle w:val="Hipersaitas"/>
            <w:noProof/>
          </w:rPr>
          <w:t xml:space="preserve">Figure 10. </w:t>
        </w:r>
        <w:r w:rsidR="007D782F" w:rsidRPr="006D0118">
          <w:rPr>
            <w:rStyle w:val="Hipersaitas"/>
            <w:noProof/>
            <w:lang w:val="en-US"/>
          </w:rPr>
          <w:t>Sawblade</w:t>
        </w:r>
        <w:r w:rsidR="007D782F">
          <w:rPr>
            <w:noProof/>
            <w:webHidden/>
          </w:rPr>
          <w:tab/>
        </w:r>
        <w:r w:rsidR="007D782F">
          <w:rPr>
            <w:noProof/>
            <w:webHidden/>
          </w:rPr>
          <w:fldChar w:fldCharType="begin"/>
        </w:r>
        <w:r w:rsidR="007D782F">
          <w:rPr>
            <w:noProof/>
            <w:webHidden/>
          </w:rPr>
          <w:instrText xml:space="preserve"> PAGEREF _Toc72692471 \h </w:instrText>
        </w:r>
        <w:r w:rsidR="007D782F">
          <w:rPr>
            <w:noProof/>
            <w:webHidden/>
          </w:rPr>
        </w:r>
        <w:r w:rsidR="007D782F">
          <w:rPr>
            <w:noProof/>
            <w:webHidden/>
          </w:rPr>
          <w:fldChar w:fldCharType="separate"/>
        </w:r>
        <w:r>
          <w:rPr>
            <w:noProof/>
            <w:webHidden/>
          </w:rPr>
          <w:t>20</w:t>
        </w:r>
        <w:r w:rsidR="007D782F">
          <w:rPr>
            <w:noProof/>
            <w:webHidden/>
          </w:rPr>
          <w:fldChar w:fldCharType="end"/>
        </w:r>
      </w:hyperlink>
    </w:p>
    <w:p w14:paraId="084EBB44" w14:textId="5F1BAD4B" w:rsidR="007D782F" w:rsidRDefault="0007137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72" w:history="1">
        <w:r w:rsidR="007D782F" w:rsidRPr="006D0118">
          <w:rPr>
            <w:rStyle w:val="Hipersaitas"/>
            <w:noProof/>
          </w:rPr>
          <w:t xml:space="preserve">Figure 11. </w:t>
        </w:r>
        <w:r w:rsidR="007D782F" w:rsidRPr="006D0118">
          <w:rPr>
            <w:rStyle w:val="Hipersaitas"/>
            <w:noProof/>
            <w:lang w:val="en-US"/>
          </w:rPr>
          <w:t>Ice floor</w:t>
        </w:r>
        <w:r w:rsidR="007D782F">
          <w:rPr>
            <w:noProof/>
            <w:webHidden/>
          </w:rPr>
          <w:tab/>
        </w:r>
        <w:r w:rsidR="007D782F">
          <w:rPr>
            <w:noProof/>
            <w:webHidden/>
          </w:rPr>
          <w:fldChar w:fldCharType="begin"/>
        </w:r>
        <w:r w:rsidR="007D782F">
          <w:rPr>
            <w:noProof/>
            <w:webHidden/>
          </w:rPr>
          <w:instrText xml:space="preserve"> PAGEREF _Toc72692472 \h </w:instrText>
        </w:r>
        <w:r w:rsidR="007D782F">
          <w:rPr>
            <w:noProof/>
            <w:webHidden/>
          </w:rPr>
        </w:r>
        <w:r w:rsidR="007D782F">
          <w:rPr>
            <w:noProof/>
            <w:webHidden/>
          </w:rPr>
          <w:fldChar w:fldCharType="separate"/>
        </w:r>
        <w:r>
          <w:rPr>
            <w:noProof/>
            <w:webHidden/>
          </w:rPr>
          <w:t>23</w:t>
        </w:r>
        <w:r w:rsidR="007D782F">
          <w:rPr>
            <w:noProof/>
            <w:webHidden/>
          </w:rPr>
          <w:fldChar w:fldCharType="end"/>
        </w:r>
      </w:hyperlink>
    </w:p>
    <w:p w14:paraId="4F72D08E" w14:textId="34974EB3" w:rsidR="007D782F" w:rsidRDefault="0007137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73" w:history="1">
        <w:r w:rsidR="007D782F" w:rsidRPr="006D0118">
          <w:rPr>
            <w:rStyle w:val="Hipersaitas"/>
            <w:noProof/>
          </w:rPr>
          <w:t xml:space="preserve">Figure 12. </w:t>
        </w:r>
        <w:r w:rsidR="007D782F" w:rsidRPr="006D0118">
          <w:rPr>
            <w:rStyle w:val="Hipersaitas"/>
            <w:noProof/>
            <w:lang w:val="en-US"/>
          </w:rPr>
          <w:t>Honey floor</w:t>
        </w:r>
        <w:r w:rsidR="007D782F">
          <w:rPr>
            <w:noProof/>
            <w:webHidden/>
          </w:rPr>
          <w:tab/>
        </w:r>
        <w:r w:rsidR="007D782F">
          <w:rPr>
            <w:noProof/>
            <w:webHidden/>
          </w:rPr>
          <w:fldChar w:fldCharType="begin"/>
        </w:r>
        <w:r w:rsidR="007D782F">
          <w:rPr>
            <w:noProof/>
            <w:webHidden/>
          </w:rPr>
          <w:instrText xml:space="preserve"> PAGEREF _Toc72692473 \h </w:instrText>
        </w:r>
        <w:r w:rsidR="007D782F">
          <w:rPr>
            <w:noProof/>
            <w:webHidden/>
          </w:rPr>
        </w:r>
        <w:r w:rsidR="007D782F">
          <w:rPr>
            <w:noProof/>
            <w:webHidden/>
          </w:rPr>
          <w:fldChar w:fldCharType="separate"/>
        </w:r>
        <w:r>
          <w:rPr>
            <w:noProof/>
            <w:webHidden/>
          </w:rPr>
          <w:t>23</w:t>
        </w:r>
        <w:r w:rsidR="007D782F">
          <w:rPr>
            <w:noProof/>
            <w:webHidden/>
          </w:rPr>
          <w:fldChar w:fldCharType="end"/>
        </w:r>
      </w:hyperlink>
    </w:p>
    <w:p w14:paraId="02B7C1EA" w14:textId="0CA19A69" w:rsidR="007D782F" w:rsidRDefault="0007137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74" w:history="1">
        <w:r w:rsidR="007D782F" w:rsidRPr="006D0118">
          <w:rPr>
            <w:rStyle w:val="Hipersaitas"/>
            <w:noProof/>
          </w:rPr>
          <w:t xml:space="preserve">Figure 13. </w:t>
        </w:r>
        <w:r w:rsidR="007D782F" w:rsidRPr="006D0118">
          <w:rPr>
            <w:rStyle w:val="Hipersaitas"/>
            <w:noProof/>
            <w:lang w:val="en-US"/>
          </w:rPr>
          <w:t>Regular floor</w:t>
        </w:r>
        <w:r w:rsidR="007D782F">
          <w:rPr>
            <w:noProof/>
            <w:webHidden/>
          </w:rPr>
          <w:tab/>
        </w:r>
        <w:r w:rsidR="007D782F">
          <w:rPr>
            <w:noProof/>
            <w:webHidden/>
          </w:rPr>
          <w:fldChar w:fldCharType="begin"/>
        </w:r>
        <w:r w:rsidR="007D782F">
          <w:rPr>
            <w:noProof/>
            <w:webHidden/>
          </w:rPr>
          <w:instrText xml:space="preserve"> PAGEREF _Toc72692474 \h </w:instrText>
        </w:r>
        <w:r w:rsidR="007D782F">
          <w:rPr>
            <w:noProof/>
            <w:webHidden/>
          </w:rPr>
        </w:r>
        <w:r w:rsidR="007D782F">
          <w:rPr>
            <w:noProof/>
            <w:webHidden/>
          </w:rPr>
          <w:fldChar w:fldCharType="separate"/>
        </w:r>
        <w:r>
          <w:rPr>
            <w:noProof/>
            <w:webHidden/>
          </w:rPr>
          <w:t>23</w:t>
        </w:r>
        <w:r w:rsidR="007D782F">
          <w:rPr>
            <w:noProof/>
            <w:webHidden/>
          </w:rPr>
          <w:fldChar w:fldCharType="end"/>
        </w:r>
      </w:hyperlink>
    </w:p>
    <w:p w14:paraId="5E96D7D1" w14:textId="4EA34A1F" w:rsidR="007D782F" w:rsidRDefault="0007137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75" w:history="1">
        <w:r w:rsidR="007D782F" w:rsidRPr="006D0118">
          <w:rPr>
            <w:rStyle w:val="Hipersaitas"/>
            <w:noProof/>
          </w:rPr>
          <w:t xml:space="preserve">Figure 14. </w:t>
        </w:r>
        <w:r w:rsidR="007D782F" w:rsidRPr="006D0118">
          <w:rPr>
            <w:rStyle w:val="Hipersaitas"/>
            <w:noProof/>
            <w:lang w:val="en-US"/>
          </w:rPr>
          <w:t>Main menu with a baked lightmap</w:t>
        </w:r>
        <w:r w:rsidR="007D782F">
          <w:rPr>
            <w:noProof/>
            <w:webHidden/>
          </w:rPr>
          <w:tab/>
        </w:r>
        <w:r w:rsidR="007D782F">
          <w:rPr>
            <w:noProof/>
            <w:webHidden/>
          </w:rPr>
          <w:fldChar w:fldCharType="begin"/>
        </w:r>
        <w:r w:rsidR="007D782F">
          <w:rPr>
            <w:noProof/>
            <w:webHidden/>
          </w:rPr>
          <w:instrText xml:space="preserve"> PAGEREF _Toc72692475 \h </w:instrText>
        </w:r>
        <w:r w:rsidR="007D782F">
          <w:rPr>
            <w:noProof/>
            <w:webHidden/>
          </w:rPr>
        </w:r>
        <w:r w:rsidR="007D782F">
          <w:rPr>
            <w:noProof/>
            <w:webHidden/>
          </w:rPr>
          <w:fldChar w:fldCharType="separate"/>
        </w:r>
        <w:r>
          <w:rPr>
            <w:noProof/>
            <w:webHidden/>
          </w:rPr>
          <w:t>26</w:t>
        </w:r>
        <w:r w:rsidR="007D782F">
          <w:rPr>
            <w:noProof/>
            <w:webHidden/>
          </w:rPr>
          <w:fldChar w:fldCharType="end"/>
        </w:r>
      </w:hyperlink>
    </w:p>
    <w:p w14:paraId="5BE25467" w14:textId="09EC41D4" w:rsidR="007D782F" w:rsidRDefault="0007137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76" w:history="1">
        <w:r w:rsidR="007D782F" w:rsidRPr="006D0118">
          <w:rPr>
            <w:rStyle w:val="Hipersaitas"/>
            <w:noProof/>
          </w:rPr>
          <w:t>Figure 15. Main menu</w:t>
        </w:r>
        <w:r w:rsidR="007D782F">
          <w:rPr>
            <w:noProof/>
            <w:webHidden/>
          </w:rPr>
          <w:tab/>
        </w:r>
        <w:r w:rsidR="007D782F">
          <w:rPr>
            <w:noProof/>
            <w:webHidden/>
          </w:rPr>
          <w:fldChar w:fldCharType="begin"/>
        </w:r>
        <w:r w:rsidR="007D782F">
          <w:rPr>
            <w:noProof/>
            <w:webHidden/>
          </w:rPr>
          <w:instrText xml:space="preserve"> PAGEREF _Toc72692476 \h </w:instrText>
        </w:r>
        <w:r w:rsidR="007D782F">
          <w:rPr>
            <w:noProof/>
            <w:webHidden/>
          </w:rPr>
        </w:r>
        <w:r w:rsidR="007D782F">
          <w:rPr>
            <w:noProof/>
            <w:webHidden/>
          </w:rPr>
          <w:fldChar w:fldCharType="separate"/>
        </w:r>
        <w:r>
          <w:rPr>
            <w:noProof/>
            <w:webHidden/>
          </w:rPr>
          <w:t>28</w:t>
        </w:r>
        <w:r w:rsidR="007D782F">
          <w:rPr>
            <w:noProof/>
            <w:webHidden/>
          </w:rPr>
          <w:fldChar w:fldCharType="end"/>
        </w:r>
      </w:hyperlink>
    </w:p>
    <w:p w14:paraId="14CCDE58" w14:textId="4BBB3B9D" w:rsidR="007D782F" w:rsidRDefault="0007137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77" w:history="1">
        <w:r w:rsidR="007D782F" w:rsidRPr="006D0118">
          <w:rPr>
            <w:rStyle w:val="Hipersaitas"/>
            <w:noProof/>
          </w:rPr>
          <w:t>Figure 16 Options menu</w:t>
        </w:r>
        <w:r w:rsidR="007D782F">
          <w:rPr>
            <w:noProof/>
            <w:webHidden/>
          </w:rPr>
          <w:tab/>
        </w:r>
        <w:r w:rsidR="007D782F">
          <w:rPr>
            <w:noProof/>
            <w:webHidden/>
          </w:rPr>
          <w:fldChar w:fldCharType="begin"/>
        </w:r>
        <w:r w:rsidR="007D782F">
          <w:rPr>
            <w:noProof/>
            <w:webHidden/>
          </w:rPr>
          <w:instrText xml:space="preserve"> PAGEREF _Toc72692477 \h </w:instrText>
        </w:r>
        <w:r w:rsidR="007D782F">
          <w:rPr>
            <w:noProof/>
            <w:webHidden/>
          </w:rPr>
        </w:r>
        <w:r w:rsidR="007D782F">
          <w:rPr>
            <w:noProof/>
            <w:webHidden/>
          </w:rPr>
          <w:fldChar w:fldCharType="separate"/>
        </w:r>
        <w:r>
          <w:rPr>
            <w:noProof/>
            <w:webHidden/>
          </w:rPr>
          <w:t>30</w:t>
        </w:r>
        <w:r w:rsidR="007D782F">
          <w:rPr>
            <w:noProof/>
            <w:webHidden/>
          </w:rPr>
          <w:fldChar w:fldCharType="end"/>
        </w:r>
      </w:hyperlink>
    </w:p>
    <w:p w14:paraId="127A912A" w14:textId="154C3DFF" w:rsidR="007D782F" w:rsidRDefault="0007137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78" w:history="1">
        <w:r w:rsidR="007D782F" w:rsidRPr="006D0118">
          <w:rPr>
            <w:rStyle w:val="Hipersaitas"/>
            <w:noProof/>
            <w:lang w:val="en-US"/>
          </w:rPr>
          <w:t>Figure 17. GUI</w:t>
        </w:r>
        <w:r w:rsidR="007D782F">
          <w:rPr>
            <w:noProof/>
            <w:webHidden/>
          </w:rPr>
          <w:tab/>
        </w:r>
        <w:r w:rsidR="007D782F">
          <w:rPr>
            <w:noProof/>
            <w:webHidden/>
          </w:rPr>
          <w:fldChar w:fldCharType="begin"/>
        </w:r>
        <w:r w:rsidR="007D782F">
          <w:rPr>
            <w:noProof/>
            <w:webHidden/>
          </w:rPr>
          <w:instrText xml:space="preserve"> PAGEREF _Toc72692478 \h </w:instrText>
        </w:r>
        <w:r w:rsidR="007D782F">
          <w:rPr>
            <w:noProof/>
            <w:webHidden/>
          </w:rPr>
        </w:r>
        <w:r w:rsidR="007D782F">
          <w:rPr>
            <w:noProof/>
            <w:webHidden/>
          </w:rPr>
          <w:fldChar w:fldCharType="separate"/>
        </w:r>
        <w:r>
          <w:rPr>
            <w:noProof/>
            <w:webHidden/>
          </w:rPr>
          <w:t>31</w:t>
        </w:r>
        <w:r w:rsidR="007D782F">
          <w:rPr>
            <w:noProof/>
            <w:webHidden/>
          </w:rPr>
          <w:fldChar w:fldCharType="end"/>
        </w:r>
      </w:hyperlink>
    </w:p>
    <w:p w14:paraId="031FBEC5" w14:textId="103C90B1" w:rsidR="007D782F" w:rsidRDefault="0007137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79" w:history="1">
        <w:r w:rsidR="007D782F" w:rsidRPr="006D0118">
          <w:rPr>
            <w:rStyle w:val="Hipersaitas"/>
            <w:noProof/>
            <w:lang w:val="en-US"/>
          </w:rPr>
          <w:t>Figure 18. Score</w:t>
        </w:r>
        <w:r w:rsidR="007D782F">
          <w:rPr>
            <w:noProof/>
            <w:webHidden/>
          </w:rPr>
          <w:tab/>
        </w:r>
        <w:r w:rsidR="007D782F">
          <w:rPr>
            <w:noProof/>
            <w:webHidden/>
          </w:rPr>
          <w:fldChar w:fldCharType="begin"/>
        </w:r>
        <w:r w:rsidR="007D782F">
          <w:rPr>
            <w:noProof/>
            <w:webHidden/>
          </w:rPr>
          <w:instrText xml:space="preserve"> PAGEREF _Toc72692479 \h </w:instrText>
        </w:r>
        <w:r w:rsidR="007D782F">
          <w:rPr>
            <w:noProof/>
            <w:webHidden/>
          </w:rPr>
        </w:r>
        <w:r w:rsidR="007D782F">
          <w:rPr>
            <w:noProof/>
            <w:webHidden/>
          </w:rPr>
          <w:fldChar w:fldCharType="separate"/>
        </w:r>
        <w:r>
          <w:rPr>
            <w:noProof/>
            <w:webHidden/>
          </w:rPr>
          <w:t>32</w:t>
        </w:r>
        <w:r w:rsidR="007D782F">
          <w:rPr>
            <w:noProof/>
            <w:webHidden/>
          </w:rPr>
          <w:fldChar w:fldCharType="end"/>
        </w:r>
      </w:hyperlink>
    </w:p>
    <w:p w14:paraId="73E63C1E" w14:textId="33F383FB" w:rsidR="007D782F" w:rsidRDefault="0007137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80" w:history="1">
        <w:r w:rsidR="007D782F" w:rsidRPr="006D0118">
          <w:rPr>
            <w:rStyle w:val="Hipersaitas"/>
            <w:noProof/>
          </w:rPr>
          <w:t>Figure 19 Game over</w:t>
        </w:r>
        <w:r w:rsidR="007D782F">
          <w:rPr>
            <w:noProof/>
            <w:webHidden/>
          </w:rPr>
          <w:tab/>
        </w:r>
        <w:r w:rsidR="007D782F">
          <w:rPr>
            <w:noProof/>
            <w:webHidden/>
          </w:rPr>
          <w:fldChar w:fldCharType="begin"/>
        </w:r>
        <w:r w:rsidR="007D782F">
          <w:rPr>
            <w:noProof/>
            <w:webHidden/>
          </w:rPr>
          <w:instrText xml:space="preserve"> PAGEREF _Toc72692480 \h </w:instrText>
        </w:r>
        <w:r w:rsidR="007D782F">
          <w:rPr>
            <w:noProof/>
            <w:webHidden/>
          </w:rPr>
        </w:r>
        <w:r w:rsidR="007D782F">
          <w:rPr>
            <w:noProof/>
            <w:webHidden/>
          </w:rPr>
          <w:fldChar w:fldCharType="separate"/>
        </w:r>
        <w:r>
          <w:rPr>
            <w:noProof/>
            <w:webHidden/>
          </w:rPr>
          <w:t>33</w:t>
        </w:r>
        <w:r w:rsidR="007D782F">
          <w:rPr>
            <w:noProof/>
            <w:webHidden/>
          </w:rPr>
          <w:fldChar w:fldCharType="end"/>
        </w:r>
      </w:hyperlink>
    </w:p>
    <w:p w14:paraId="629D3FB6" w14:textId="44BCFE7A" w:rsidR="007D782F" w:rsidRDefault="0007137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81" w:history="1">
        <w:r w:rsidR="007D782F" w:rsidRPr="006D0118">
          <w:rPr>
            <w:rStyle w:val="Hipersaitas"/>
            <w:noProof/>
          </w:rPr>
          <w:t>Figure 20 Audio mixers</w:t>
        </w:r>
        <w:r w:rsidR="007D782F">
          <w:rPr>
            <w:noProof/>
            <w:webHidden/>
          </w:rPr>
          <w:tab/>
        </w:r>
        <w:r w:rsidR="007D782F">
          <w:rPr>
            <w:noProof/>
            <w:webHidden/>
          </w:rPr>
          <w:fldChar w:fldCharType="begin"/>
        </w:r>
        <w:r w:rsidR="007D782F">
          <w:rPr>
            <w:noProof/>
            <w:webHidden/>
          </w:rPr>
          <w:instrText xml:space="preserve"> PAGEREF _Toc72692481 \h </w:instrText>
        </w:r>
        <w:r w:rsidR="007D782F">
          <w:rPr>
            <w:noProof/>
            <w:webHidden/>
          </w:rPr>
        </w:r>
        <w:r w:rsidR="007D782F">
          <w:rPr>
            <w:noProof/>
            <w:webHidden/>
          </w:rPr>
          <w:fldChar w:fldCharType="separate"/>
        </w:r>
        <w:r>
          <w:rPr>
            <w:noProof/>
            <w:webHidden/>
          </w:rPr>
          <w:t>34</w:t>
        </w:r>
        <w:r w:rsidR="007D782F">
          <w:rPr>
            <w:noProof/>
            <w:webHidden/>
          </w:rPr>
          <w:fldChar w:fldCharType="end"/>
        </w:r>
      </w:hyperlink>
    </w:p>
    <w:p w14:paraId="45A220C7" w14:textId="1885657B" w:rsidR="007D782F" w:rsidRDefault="0007137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82" w:history="1">
        <w:r w:rsidR="007D782F" w:rsidRPr="006D0118">
          <w:rPr>
            <w:rStyle w:val="Hipersaitas"/>
            <w:noProof/>
          </w:rPr>
          <w:t>Figure 21 Without post processing</w:t>
        </w:r>
        <w:r w:rsidR="007D782F">
          <w:rPr>
            <w:noProof/>
            <w:webHidden/>
          </w:rPr>
          <w:tab/>
        </w:r>
        <w:r w:rsidR="007D782F">
          <w:rPr>
            <w:noProof/>
            <w:webHidden/>
          </w:rPr>
          <w:fldChar w:fldCharType="begin"/>
        </w:r>
        <w:r w:rsidR="007D782F">
          <w:rPr>
            <w:noProof/>
            <w:webHidden/>
          </w:rPr>
          <w:instrText xml:space="preserve"> PAGEREF _Toc72692482 \h </w:instrText>
        </w:r>
        <w:r w:rsidR="007D782F">
          <w:rPr>
            <w:noProof/>
            <w:webHidden/>
          </w:rPr>
        </w:r>
        <w:r w:rsidR="007D782F">
          <w:rPr>
            <w:noProof/>
            <w:webHidden/>
          </w:rPr>
          <w:fldChar w:fldCharType="separate"/>
        </w:r>
        <w:r>
          <w:rPr>
            <w:noProof/>
            <w:webHidden/>
          </w:rPr>
          <w:t>36</w:t>
        </w:r>
        <w:r w:rsidR="007D782F">
          <w:rPr>
            <w:noProof/>
            <w:webHidden/>
          </w:rPr>
          <w:fldChar w:fldCharType="end"/>
        </w:r>
      </w:hyperlink>
    </w:p>
    <w:p w14:paraId="77D04F33" w14:textId="2C9613BD" w:rsidR="007D782F" w:rsidRDefault="0007137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83" w:history="1">
        <w:r w:rsidR="007D782F" w:rsidRPr="006D0118">
          <w:rPr>
            <w:rStyle w:val="Hipersaitas"/>
            <w:noProof/>
          </w:rPr>
          <w:t>Figure 22 With post procesing</w:t>
        </w:r>
        <w:r w:rsidR="007D782F">
          <w:rPr>
            <w:noProof/>
            <w:webHidden/>
          </w:rPr>
          <w:tab/>
        </w:r>
        <w:r w:rsidR="007D782F">
          <w:rPr>
            <w:noProof/>
            <w:webHidden/>
          </w:rPr>
          <w:fldChar w:fldCharType="begin"/>
        </w:r>
        <w:r w:rsidR="007D782F">
          <w:rPr>
            <w:noProof/>
            <w:webHidden/>
          </w:rPr>
          <w:instrText xml:space="preserve"> PAGEREF _Toc72692483 \h </w:instrText>
        </w:r>
        <w:r w:rsidR="007D782F">
          <w:rPr>
            <w:noProof/>
            <w:webHidden/>
          </w:rPr>
        </w:r>
        <w:r w:rsidR="007D782F">
          <w:rPr>
            <w:noProof/>
            <w:webHidden/>
          </w:rPr>
          <w:fldChar w:fldCharType="separate"/>
        </w:r>
        <w:r>
          <w:rPr>
            <w:noProof/>
            <w:webHidden/>
          </w:rPr>
          <w:t>36</w:t>
        </w:r>
        <w:r w:rsidR="007D782F">
          <w:rPr>
            <w:noProof/>
            <w:webHidden/>
          </w:rPr>
          <w:fldChar w:fldCharType="end"/>
        </w:r>
      </w:hyperlink>
    </w:p>
    <w:p w14:paraId="0D7B60B9" w14:textId="0F7632D1" w:rsidR="007D782F" w:rsidRDefault="0007137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84" w:history="1">
        <w:r w:rsidR="007D782F" w:rsidRPr="006D0118">
          <w:rPr>
            <w:rStyle w:val="Hipersaitas"/>
            <w:noProof/>
          </w:rPr>
          <w:t>Figure 23 Registry file with saved data</w:t>
        </w:r>
        <w:r w:rsidR="007D782F">
          <w:rPr>
            <w:noProof/>
            <w:webHidden/>
          </w:rPr>
          <w:tab/>
        </w:r>
        <w:r w:rsidR="007D782F">
          <w:rPr>
            <w:noProof/>
            <w:webHidden/>
          </w:rPr>
          <w:fldChar w:fldCharType="begin"/>
        </w:r>
        <w:r w:rsidR="007D782F">
          <w:rPr>
            <w:noProof/>
            <w:webHidden/>
          </w:rPr>
          <w:instrText xml:space="preserve"> PAGEREF _Toc72692484 \h </w:instrText>
        </w:r>
        <w:r w:rsidR="007D782F">
          <w:rPr>
            <w:noProof/>
            <w:webHidden/>
          </w:rPr>
        </w:r>
        <w:r w:rsidR="007D782F">
          <w:rPr>
            <w:noProof/>
            <w:webHidden/>
          </w:rPr>
          <w:fldChar w:fldCharType="separate"/>
        </w:r>
        <w:r>
          <w:rPr>
            <w:noProof/>
            <w:webHidden/>
          </w:rPr>
          <w:t>37</w:t>
        </w:r>
        <w:r w:rsidR="007D782F">
          <w:rPr>
            <w:noProof/>
            <w:webHidden/>
          </w:rPr>
          <w:fldChar w:fldCharType="end"/>
        </w:r>
      </w:hyperlink>
    </w:p>
    <w:p w14:paraId="513A6329" w14:textId="35956ADA" w:rsidR="007D782F" w:rsidRDefault="0007137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85" w:history="1">
        <w:r w:rsidR="007D782F" w:rsidRPr="006D0118">
          <w:rPr>
            <w:rStyle w:val="Hipersaitas"/>
            <w:noProof/>
          </w:rPr>
          <w:t xml:space="preserve">Figure 24. </w:t>
        </w:r>
        <w:r w:rsidR="007D782F" w:rsidRPr="006D0118">
          <w:rPr>
            <w:rStyle w:val="Hipersaitas"/>
            <w:noProof/>
            <w:lang w:val="en-US"/>
          </w:rPr>
          <w:t>Main Menu</w:t>
        </w:r>
        <w:r w:rsidR="007D782F">
          <w:rPr>
            <w:noProof/>
            <w:webHidden/>
          </w:rPr>
          <w:tab/>
        </w:r>
        <w:r w:rsidR="007D782F">
          <w:rPr>
            <w:noProof/>
            <w:webHidden/>
          </w:rPr>
          <w:fldChar w:fldCharType="begin"/>
        </w:r>
        <w:r w:rsidR="007D782F">
          <w:rPr>
            <w:noProof/>
            <w:webHidden/>
          </w:rPr>
          <w:instrText xml:space="preserve"> PAGEREF _Toc72692485 \h </w:instrText>
        </w:r>
        <w:r w:rsidR="007D782F">
          <w:rPr>
            <w:noProof/>
            <w:webHidden/>
          </w:rPr>
        </w:r>
        <w:r w:rsidR="007D782F">
          <w:rPr>
            <w:noProof/>
            <w:webHidden/>
          </w:rPr>
          <w:fldChar w:fldCharType="separate"/>
        </w:r>
        <w:r>
          <w:rPr>
            <w:noProof/>
            <w:webHidden/>
          </w:rPr>
          <w:t>38</w:t>
        </w:r>
        <w:r w:rsidR="007D782F">
          <w:rPr>
            <w:noProof/>
            <w:webHidden/>
          </w:rPr>
          <w:fldChar w:fldCharType="end"/>
        </w:r>
      </w:hyperlink>
    </w:p>
    <w:p w14:paraId="47FB0073" w14:textId="334C7CED" w:rsidR="007D782F" w:rsidRDefault="0007137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86" w:history="1">
        <w:r w:rsidR="007D782F" w:rsidRPr="006D0118">
          <w:rPr>
            <w:rStyle w:val="Hipersaitas"/>
            <w:noProof/>
          </w:rPr>
          <w:t xml:space="preserve">Figure 25. </w:t>
        </w:r>
        <w:r w:rsidR="007D782F" w:rsidRPr="006D0118">
          <w:rPr>
            <w:rStyle w:val="Hipersaitas"/>
            <w:noProof/>
            <w:lang w:val="en-US"/>
          </w:rPr>
          <w:t>Levels menu</w:t>
        </w:r>
        <w:r w:rsidR="007D782F">
          <w:rPr>
            <w:noProof/>
            <w:webHidden/>
          </w:rPr>
          <w:tab/>
        </w:r>
        <w:r w:rsidR="007D782F">
          <w:rPr>
            <w:noProof/>
            <w:webHidden/>
          </w:rPr>
          <w:fldChar w:fldCharType="begin"/>
        </w:r>
        <w:r w:rsidR="007D782F">
          <w:rPr>
            <w:noProof/>
            <w:webHidden/>
          </w:rPr>
          <w:instrText xml:space="preserve"> PAGEREF _Toc72692486 \h </w:instrText>
        </w:r>
        <w:r w:rsidR="007D782F">
          <w:rPr>
            <w:noProof/>
            <w:webHidden/>
          </w:rPr>
        </w:r>
        <w:r w:rsidR="007D782F">
          <w:rPr>
            <w:noProof/>
            <w:webHidden/>
          </w:rPr>
          <w:fldChar w:fldCharType="separate"/>
        </w:r>
        <w:r>
          <w:rPr>
            <w:noProof/>
            <w:webHidden/>
          </w:rPr>
          <w:t>38</w:t>
        </w:r>
        <w:r w:rsidR="007D782F">
          <w:rPr>
            <w:noProof/>
            <w:webHidden/>
          </w:rPr>
          <w:fldChar w:fldCharType="end"/>
        </w:r>
      </w:hyperlink>
    </w:p>
    <w:p w14:paraId="5452266C" w14:textId="034D0C7B" w:rsidR="008251ED" w:rsidRPr="000F5C41" w:rsidRDefault="000F5C41" w:rsidP="000F5C41">
      <w:pPr>
        <w:pStyle w:val="Iliustracijsraas"/>
        <w:tabs>
          <w:tab w:val="right" w:leader="dot" w:pos="9339"/>
        </w:tabs>
        <w:rPr>
          <w:rFonts w:asciiTheme="minorHAnsi" w:eastAsiaTheme="minorEastAsia" w:hAnsiTheme="minorHAnsi" w:cstheme="minorBidi"/>
          <w:noProof/>
          <w:sz w:val="22"/>
          <w:szCs w:val="22"/>
          <w:lang w:val="en-US" w:eastAsia="en-US"/>
        </w:rPr>
      </w:pPr>
      <w:r>
        <w:rPr>
          <w:lang w:val="en-US"/>
        </w:rPr>
        <w:fldChar w:fldCharType="end"/>
      </w:r>
      <w:r w:rsidR="008251ED" w:rsidRPr="00990400">
        <w:rPr>
          <w:lang w:val="en-US"/>
        </w:rPr>
        <w:br w:type="page"/>
      </w:r>
    </w:p>
    <w:p w14:paraId="6E98DBCB" w14:textId="77777777" w:rsidR="008251ED" w:rsidRPr="00990400" w:rsidRDefault="008251ED" w:rsidP="00C97685">
      <w:pPr>
        <w:pStyle w:val="Antrat1"/>
        <w:rPr>
          <w:b/>
          <w:color w:val="000000" w:themeColor="text1"/>
          <w:lang w:val="en-US"/>
        </w:rPr>
      </w:pPr>
      <w:bookmarkStart w:id="1" w:name="_Toc72692423"/>
      <w:r w:rsidRPr="00990400">
        <w:rPr>
          <w:b/>
          <w:color w:val="000000" w:themeColor="text1"/>
          <w:lang w:val="en-US"/>
        </w:rPr>
        <w:lastRenderedPageBreak/>
        <w:t xml:space="preserve">Table of </w:t>
      </w:r>
      <w:r w:rsidR="00C97685" w:rsidRPr="00990400">
        <w:rPr>
          <w:b/>
          <w:color w:val="000000" w:themeColor="text1"/>
          <w:lang w:val="en-US"/>
        </w:rPr>
        <w:t>T</w:t>
      </w:r>
      <w:r w:rsidRPr="00990400">
        <w:rPr>
          <w:b/>
          <w:color w:val="000000" w:themeColor="text1"/>
          <w:lang w:val="en-US"/>
        </w:rPr>
        <w:t>ables</w:t>
      </w:r>
      <w:r w:rsidR="00C97685" w:rsidRPr="00990400">
        <w:rPr>
          <w:b/>
          <w:color w:val="000000" w:themeColor="text1"/>
          <w:lang w:val="en-US"/>
        </w:rPr>
        <w:t>/functions</w:t>
      </w:r>
      <w:bookmarkEnd w:id="1"/>
    </w:p>
    <w:p w14:paraId="3CD3BCD7" w14:textId="6AF37BD3" w:rsidR="007D782F" w:rsidRDefault="00990400">
      <w:pPr>
        <w:pStyle w:val="Iliustracijsraas"/>
        <w:tabs>
          <w:tab w:val="right" w:leader="dot" w:pos="9339"/>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"Table" </w:instrText>
      </w:r>
      <w:r>
        <w:rPr>
          <w:lang w:val="en-US"/>
        </w:rPr>
        <w:fldChar w:fldCharType="separate"/>
      </w:r>
      <w:hyperlink w:anchor="_Toc72692487" w:history="1">
        <w:r w:rsidR="007D782F" w:rsidRPr="00464BD7">
          <w:rPr>
            <w:rStyle w:val="Hipersaitas"/>
            <w:noProof/>
            <w:lang w:val="en-US"/>
          </w:rPr>
          <w:t>Table 1. Move function</w:t>
        </w:r>
        <w:r w:rsidR="007D782F">
          <w:rPr>
            <w:noProof/>
            <w:webHidden/>
          </w:rPr>
          <w:tab/>
        </w:r>
        <w:r w:rsidR="007D782F">
          <w:rPr>
            <w:noProof/>
            <w:webHidden/>
          </w:rPr>
          <w:fldChar w:fldCharType="begin"/>
        </w:r>
        <w:r w:rsidR="007D782F">
          <w:rPr>
            <w:noProof/>
            <w:webHidden/>
          </w:rPr>
          <w:instrText xml:space="preserve"> PAGEREF _Toc72692487 \h </w:instrText>
        </w:r>
        <w:r w:rsidR="007D782F">
          <w:rPr>
            <w:noProof/>
            <w:webHidden/>
          </w:rPr>
        </w:r>
        <w:r w:rsidR="007D782F">
          <w:rPr>
            <w:noProof/>
            <w:webHidden/>
          </w:rPr>
          <w:fldChar w:fldCharType="separate"/>
        </w:r>
        <w:r w:rsidR="00071371">
          <w:rPr>
            <w:noProof/>
            <w:webHidden/>
          </w:rPr>
          <w:t>8</w:t>
        </w:r>
        <w:r w:rsidR="007D782F">
          <w:rPr>
            <w:noProof/>
            <w:webHidden/>
          </w:rPr>
          <w:fldChar w:fldCharType="end"/>
        </w:r>
      </w:hyperlink>
    </w:p>
    <w:p w14:paraId="220057E1" w14:textId="1775F777" w:rsidR="007D782F" w:rsidRDefault="0007137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88" w:history="1">
        <w:r w:rsidR="007D782F" w:rsidRPr="00464BD7">
          <w:rPr>
            <w:rStyle w:val="Hipersaitas"/>
            <w:noProof/>
          </w:rPr>
          <w:t>Table 2. OnTriggerEnter and OnCollisionEnter function</w:t>
        </w:r>
        <w:r w:rsidR="007D782F">
          <w:rPr>
            <w:noProof/>
            <w:webHidden/>
          </w:rPr>
          <w:tab/>
        </w:r>
        <w:r w:rsidR="007D782F">
          <w:rPr>
            <w:noProof/>
            <w:webHidden/>
          </w:rPr>
          <w:fldChar w:fldCharType="begin"/>
        </w:r>
        <w:r w:rsidR="007D782F">
          <w:rPr>
            <w:noProof/>
            <w:webHidden/>
          </w:rPr>
          <w:instrText xml:space="preserve"> PAGEREF _Toc72692488 \h </w:instrText>
        </w:r>
        <w:r w:rsidR="007D782F">
          <w:rPr>
            <w:noProof/>
            <w:webHidden/>
          </w:rPr>
        </w:r>
        <w:r w:rsidR="007D782F">
          <w:rPr>
            <w:noProof/>
            <w:webHidden/>
          </w:rPr>
          <w:fldChar w:fldCharType="separate"/>
        </w:r>
        <w:r>
          <w:rPr>
            <w:noProof/>
            <w:webHidden/>
          </w:rPr>
          <w:t>11</w:t>
        </w:r>
        <w:r w:rsidR="007D782F">
          <w:rPr>
            <w:noProof/>
            <w:webHidden/>
          </w:rPr>
          <w:fldChar w:fldCharType="end"/>
        </w:r>
      </w:hyperlink>
    </w:p>
    <w:p w14:paraId="02380911" w14:textId="4D997830" w:rsidR="007D782F" w:rsidRDefault="0007137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89" w:history="1">
        <w:r w:rsidR="007D782F" w:rsidRPr="00464BD7">
          <w:rPr>
            <w:rStyle w:val="Hipersaitas"/>
            <w:noProof/>
          </w:rPr>
          <w:t>Table 3. player.Win(), player.Lose() functions</w:t>
        </w:r>
        <w:r w:rsidR="007D782F">
          <w:rPr>
            <w:noProof/>
            <w:webHidden/>
          </w:rPr>
          <w:tab/>
        </w:r>
        <w:r w:rsidR="007D782F">
          <w:rPr>
            <w:noProof/>
            <w:webHidden/>
          </w:rPr>
          <w:fldChar w:fldCharType="begin"/>
        </w:r>
        <w:r w:rsidR="007D782F">
          <w:rPr>
            <w:noProof/>
            <w:webHidden/>
          </w:rPr>
          <w:instrText xml:space="preserve"> PAGEREF _Toc72692489 \h </w:instrText>
        </w:r>
        <w:r w:rsidR="007D782F">
          <w:rPr>
            <w:noProof/>
            <w:webHidden/>
          </w:rPr>
        </w:r>
        <w:r w:rsidR="007D782F">
          <w:rPr>
            <w:noProof/>
            <w:webHidden/>
          </w:rPr>
          <w:fldChar w:fldCharType="separate"/>
        </w:r>
        <w:r>
          <w:rPr>
            <w:noProof/>
            <w:webHidden/>
          </w:rPr>
          <w:t>12</w:t>
        </w:r>
        <w:r w:rsidR="007D782F">
          <w:rPr>
            <w:noProof/>
            <w:webHidden/>
          </w:rPr>
          <w:fldChar w:fldCharType="end"/>
        </w:r>
      </w:hyperlink>
    </w:p>
    <w:p w14:paraId="3AC078BD" w14:textId="2DA2D1C5" w:rsidR="007D782F" w:rsidRDefault="0007137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90" w:history="1">
        <w:r w:rsidR="007D782F" w:rsidRPr="00464BD7">
          <w:rPr>
            <w:rStyle w:val="Hipersaitas"/>
            <w:noProof/>
          </w:rPr>
          <w:t>Table 4. player.Defense task</w:t>
        </w:r>
        <w:r w:rsidR="007D782F">
          <w:rPr>
            <w:noProof/>
            <w:webHidden/>
          </w:rPr>
          <w:tab/>
        </w:r>
        <w:r w:rsidR="007D782F">
          <w:rPr>
            <w:noProof/>
            <w:webHidden/>
          </w:rPr>
          <w:fldChar w:fldCharType="begin"/>
        </w:r>
        <w:r w:rsidR="007D782F">
          <w:rPr>
            <w:noProof/>
            <w:webHidden/>
          </w:rPr>
          <w:instrText xml:space="preserve"> PAGEREF _Toc72692490 \h </w:instrText>
        </w:r>
        <w:r w:rsidR="007D782F">
          <w:rPr>
            <w:noProof/>
            <w:webHidden/>
          </w:rPr>
        </w:r>
        <w:r w:rsidR="007D782F">
          <w:rPr>
            <w:noProof/>
            <w:webHidden/>
          </w:rPr>
          <w:fldChar w:fldCharType="separate"/>
        </w:r>
        <w:r>
          <w:rPr>
            <w:noProof/>
            <w:webHidden/>
          </w:rPr>
          <w:t>12</w:t>
        </w:r>
        <w:r w:rsidR="007D782F">
          <w:rPr>
            <w:noProof/>
            <w:webHidden/>
          </w:rPr>
          <w:fldChar w:fldCharType="end"/>
        </w:r>
      </w:hyperlink>
    </w:p>
    <w:p w14:paraId="04E4C0E9" w14:textId="38400BAD" w:rsidR="007D782F" w:rsidRDefault="0007137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91" w:history="1">
        <w:r w:rsidR="007D782F" w:rsidRPr="00464BD7">
          <w:rPr>
            <w:rStyle w:val="Hipersaitas"/>
            <w:noProof/>
          </w:rPr>
          <w:t xml:space="preserve">Table 5. </w:t>
        </w:r>
        <w:r w:rsidR="007D782F" w:rsidRPr="00464BD7">
          <w:rPr>
            <w:rStyle w:val="Hipersaitas"/>
            <w:noProof/>
            <w:lang w:val="en-US"/>
          </w:rPr>
          <w:t>MazeGenerator</w:t>
        </w:r>
        <w:r w:rsidR="007D782F">
          <w:rPr>
            <w:noProof/>
            <w:webHidden/>
          </w:rPr>
          <w:tab/>
        </w:r>
        <w:r w:rsidR="007D782F">
          <w:rPr>
            <w:noProof/>
            <w:webHidden/>
          </w:rPr>
          <w:fldChar w:fldCharType="begin"/>
        </w:r>
        <w:r w:rsidR="007D782F">
          <w:rPr>
            <w:noProof/>
            <w:webHidden/>
          </w:rPr>
          <w:instrText xml:space="preserve"> PAGEREF _Toc72692491 \h </w:instrText>
        </w:r>
        <w:r w:rsidR="007D782F">
          <w:rPr>
            <w:noProof/>
            <w:webHidden/>
          </w:rPr>
        </w:r>
        <w:r w:rsidR="007D782F">
          <w:rPr>
            <w:noProof/>
            <w:webHidden/>
          </w:rPr>
          <w:fldChar w:fldCharType="separate"/>
        </w:r>
        <w:r>
          <w:rPr>
            <w:noProof/>
            <w:webHidden/>
          </w:rPr>
          <w:t>14</w:t>
        </w:r>
        <w:r w:rsidR="007D782F">
          <w:rPr>
            <w:noProof/>
            <w:webHidden/>
          </w:rPr>
          <w:fldChar w:fldCharType="end"/>
        </w:r>
      </w:hyperlink>
    </w:p>
    <w:p w14:paraId="56C95162" w14:textId="5D908A92" w:rsidR="007D782F" w:rsidRDefault="0007137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92" w:history="1">
        <w:r w:rsidR="007D782F" w:rsidRPr="00464BD7">
          <w:rPr>
            <w:rStyle w:val="Hipersaitas"/>
            <w:noProof/>
          </w:rPr>
          <w:t xml:space="preserve">Table 6. </w:t>
        </w:r>
        <w:r w:rsidR="007D782F" w:rsidRPr="00464BD7">
          <w:rPr>
            <w:rStyle w:val="Hipersaitas"/>
            <w:noProof/>
            <w:lang w:val="en-US"/>
          </w:rPr>
          <w:t>Randomly generated objects</w:t>
        </w:r>
        <w:r w:rsidR="007D782F">
          <w:rPr>
            <w:noProof/>
            <w:webHidden/>
          </w:rPr>
          <w:tab/>
        </w:r>
        <w:r w:rsidR="007D782F">
          <w:rPr>
            <w:noProof/>
            <w:webHidden/>
          </w:rPr>
          <w:fldChar w:fldCharType="begin"/>
        </w:r>
        <w:r w:rsidR="007D782F">
          <w:rPr>
            <w:noProof/>
            <w:webHidden/>
          </w:rPr>
          <w:instrText xml:space="preserve"> PAGEREF _Toc72692492 \h </w:instrText>
        </w:r>
        <w:r w:rsidR="007D782F">
          <w:rPr>
            <w:noProof/>
            <w:webHidden/>
          </w:rPr>
        </w:r>
        <w:r w:rsidR="007D782F">
          <w:rPr>
            <w:noProof/>
            <w:webHidden/>
          </w:rPr>
          <w:fldChar w:fldCharType="separate"/>
        </w:r>
        <w:r>
          <w:rPr>
            <w:noProof/>
            <w:webHidden/>
          </w:rPr>
          <w:t>15</w:t>
        </w:r>
        <w:r w:rsidR="007D782F">
          <w:rPr>
            <w:noProof/>
            <w:webHidden/>
          </w:rPr>
          <w:fldChar w:fldCharType="end"/>
        </w:r>
      </w:hyperlink>
    </w:p>
    <w:p w14:paraId="0443F2EC" w14:textId="41D1C962" w:rsidR="007D782F" w:rsidRDefault="0007137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93" w:history="1">
        <w:r w:rsidR="007D782F" w:rsidRPr="00464BD7">
          <w:rPr>
            <w:rStyle w:val="Hipersaitas"/>
            <w:noProof/>
          </w:rPr>
          <w:t>Table 7.</w:t>
        </w:r>
        <w:r w:rsidR="007D782F" w:rsidRPr="00464BD7">
          <w:rPr>
            <w:rStyle w:val="Hipersaitas"/>
            <w:noProof/>
            <w:lang w:val="en-US"/>
          </w:rPr>
          <w:t xml:space="preserve"> Starting point, floors generated</w:t>
        </w:r>
        <w:r w:rsidR="007D782F">
          <w:rPr>
            <w:noProof/>
            <w:webHidden/>
          </w:rPr>
          <w:tab/>
        </w:r>
        <w:r w:rsidR="007D782F">
          <w:rPr>
            <w:noProof/>
            <w:webHidden/>
          </w:rPr>
          <w:fldChar w:fldCharType="begin"/>
        </w:r>
        <w:r w:rsidR="007D782F">
          <w:rPr>
            <w:noProof/>
            <w:webHidden/>
          </w:rPr>
          <w:instrText xml:space="preserve"> PAGEREF _Toc72692493 \h </w:instrText>
        </w:r>
        <w:r w:rsidR="007D782F">
          <w:rPr>
            <w:noProof/>
            <w:webHidden/>
          </w:rPr>
        </w:r>
        <w:r w:rsidR="007D782F">
          <w:rPr>
            <w:noProof/>
            <w:webHidden/>
          </w:rPr>
          <w:fldChar w:fldCharType="separate"/>
        </w:r>
        <w:r>
          <w:rPr>
            <w:noProof/>
            <w:webHidden/>
          </w:rPr>
          <w:t>16</w:t>
        </w:r>
        <w:r w:rsidR="007D782F">
          <w:rPr>
            <w:noProof/>
            <w:webHidden/>
          </w:rPr>
          <w:fldChar w:fldCharType="end"/>
        </w:r>
      </w:hyperlink>
    </w:p>
    <w:p w14:paraId="3DCB04CD" w14:textId="108D76DB" w:rsidR="007D782F" w:rsidRDefault="0007137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94" w:history="1">
        <w:r w:rsidR="007D782F" w:rsidRPr="00464BD7">
          <w:rPr>
            <w:rStyle w:val="Hipersaitas"/>
            <w:noProof/>
          </w:rPr>
          <w:t xml:space="preserve">Table 8. </w:t>
        </w:r>
        <w:r w:rsidR="007D782F" w:rsidRPr="00464BD7">
          <w:rPr>
            <w:rStyle w:val="Hipersaitas"/>
            <w:noProof/>
            <w:lang w:val="en-US"/>
          </w:rPr>
          <w:t>Generating the maze</w:t>
        </w:r>
        <w:r w:rsidR="007D782F">
          <w:rPr>
            <w:noProof/>
            <w:webHidden/>
          </w:rPr>
          <w:tab/>
        </w:r>
        <w:r w:rsidR="007D782F">
          <w:rPr>
            <w:noProof/>
            <w:webHidden/>
          </w:rPr>
          <w:fldChar w:fldCharType="begin"/>
        </w:r>
        <w:r w:rsidR="007D782F">
          <w:rPr>
            <w:noProof/>
            <w:webHidden/>
          </w:rPr>
          <w:instrText xml:space="preserve"> PAGEREF _Toc72692494 \h </w:instrText>
        </w:r>
        <w:r w:rsidR="007D782F">
          <w:rPr>
            <w:noProof/>
            <w:webHidden/>
          </w:rPr>
        </w:r>
        <w:r w:rsidR="007D782F">
          <w:rPr>
            <w:noProof/>
            <w:webHidden/>
          </w:rPr>
          <w:fldChar w:fldCharType="separate"/>
        </w:r>
        <w:r>
          <w:rPr>
            <w:noProof/>
            <w:webHidden/>
          </w:rPr>
          <w:t>17</w:t>
        </w:r>
        <w:r w:rsidR="007D782F">
          <w:rPr>
            <w:noProof/>
            <w:webHidden/>
          </w:rPr>
          <w:fldChar w:fldCharType="end"/>
        </w:r>
      </w:hyperlink>
    </w:p>
    <w:p w14:paraId="308407BD" w14:textId="3611FB9B" w:rsidR="007D782F" w:rsidRDefault="0007137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95" w:history="1">
        <w:r w:rsidR="007D782F" w:rsidRPr="00464BD7">
          <w:rPr>
            <w:rStyle w:val="Hipersaitas"/>
            <w:noProof/>
          </w:rPr>
          <w:t xml:space="preserve">Table 9. </w:t>
        </w:r>
        <w:r w:rsidR="007D782F" w:rsidRPr="00464BD7">
          <w:rPr>
            <w:rStyle w:val="Hipersaitas"/>
            <w:noProof/>
            <w:lang w:val="en-US"/>
          </w:rPr>
          <w:t>Stamina for running and regenerating it</w:t>
        </w:r>
        <w:r w:rsidR="007D782F">
          <w:rPr>
            <w:noProof/>
            <w:webHidden/>
          </w:rPr>
          <w:tab/>
        </w:r>
        <w:r w:rsidR="007D782F">
          <w:rPr>
            <w:noProof/>
            <w:webHidden/>
          </w:rPr>
          <w:fldChar w:fldCharType="begin"/>
        </w:r>
        <w:r w:rsidR="007D782F">
          <w:rPr>
            <w:noProof/>
            <w:webHidden/>
          </w:rPr>
          <w:instrText xml:space="preserve"> PAGEREF _Toc72692495 \h </w:instrText>
        </w:r>
        <w:r w:rsidR="007D782F">
          <w:rPr>
            <w:noProof/>
            <w:webHidden/>
          </w:rPr>
        </w:r>
        <w:r w:rsidR="007D782F">
          <w:rPr>
            <w:noProof/>
            <w:webHidden/>
          </w:rPr>
          <w:fldChar w:fldCharType="separate"/>
        </w:r>
        <w:r>
          <w:rPr>
            <w:noProof/>
            <w:webHidden/>
          </w:rPr>
          <w:t>18</w:t>
        </w:r>
        <w:r w:rsidR="007D782F">
          <w:rPr>
            <w:noProof/>
            <w:webHidden/>
          </w:rPr>
          <w:fldChar w:fldCharType="end"/>
        </w:r>
      </w:hyperlink>
    </w:p>
    <w:p w14:paraId="54299A47" w14:textId="4FFD8CB6" w:rsidR="007D782F" w:rsidRDefault="0007137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96" w:history="1">
        <w:r w:rsidR="007D782F" w:rsidRPr="00464BD7">
          <w:rPr>
            <w:rStyle w:val="Hipersaitas"/>
            <w:noProof/>
          </w:rPr>
          <w:t xml:space="preserve">Table 10. </w:t>
        </w:r>
        <w:r w:rsidR="007D782F" w:rsidRPr="00464BD7">
          <w:rPr>
            <w:rStyle w:val="Hipersaitas"/>
            <w:noProof/>
            <w:lang w:val="en-US"/>
          </w:rPr>
          <w:t>Setting  the threshold.</w:t>
        </w:r>
        <w:r w:rsidR="007D782F">
          <w:rPr>
            <w:noProof/>
            <w:webHidden/>
          </w:rPr>
          <w:tab/>
        </w:r>
        <w:r w:rsidR="007D782F">
          <w:rPr>
            <w:noProof/>
            <w:webHidden/>
          </w:rPr>
          <w:fldChar w:fldCharType="begin"/>
        </w:r>
        <w:r w:rsidR="007D782F">
          <w:rPr>
            <w:noProof/>
            <w:webHidden/>
          </w:rPr>
          <w:instrText xml:space="preserve"> PAGEREF _Toc72692496 \h </w:instrText>
        </w:r>
        <w:r w:rsidR="007D782F">
          <w:rPr>
            <w:noProof/>
            <w:webHidden/>
          </w:rPr>
        </w:r>
        <w:r w:rsidR="007D782F">
          <w:rPr>
            <w:noProof/>
            <w:webHidden/>
          </w:rPr>
          <w:fldChar w:fldCharType="separate"/>
        </w:r>
        <w:r>
          <w:rPr>
            <w:noProof/>
            <w:webHidden/>
          </w:rPr>
          <w:t>19</w:t>
        </w:r>
        <w:r w:rsidR="007D782F">
          <w:rPr>
            <w:noProof/>
            <w:webHidden/>
          </w:rPr>
          <w:fldChar w:fldCharType="end"/>
        </w:r>
      </w:hyperlink>
    </w:p>
    <w:p w14:paraId="5B106D9C" w14:textId="6096EE9F" w:rsidR="007D782F" w:rsidRDefault="0007137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97" w:history="1">
        <w:r w:rsidR="007D782F" w:rsidRPr="00464BD7">
          <w:rPr>
            <w:rStyle w:val="Hipersaitas"/>
            <w:noProof/>
          </w:rPr>
          <w:t xml:space="preserve">Table 11. </w:t>
        </w:r>
        <w:r w:rsidR="007D782F" w:rsidRPr="00464BD7">
          <w:rPr>
            <w:rStyle w:val="Hipersaitas"/>
            <w:noProof/>
            <w:lang w:val="en-US"/>
          </w:rPr>
          <w:t>Heart controller</w:t>
        </w:r>
        <w:r w:rsidR="007D782F">
          <w:rPr>
            <w:noProof/>
            <w:webHidden/>
          </w:rPr>
          <w:tab/>
        </w:r>
        <w:r w:rsidR="007D782F">
          <w:rPr>
            <w:noProof/>
            <w:webHidden/>
          </w:rPr>
          <w:fldChar w:fldCharType="begin"/>
        </w:r>
        <w:r w:rsidR="007D782F">
          <w:rPr>
            <w:noProof/>
            <w:webHidden/>
          </w:rPr>
          <w:instrText xml:space="preserve"> PAGEREF _Toc72692497 \h </w:instrText>
        </w:r>
        <w:r w:rsidR="007D782F">
          <w:rPr>
            <w:noProof/>
            <w:webHidden/>
          </w:rPr>
        </w:r>
        <w:r w:rsidR="007D782F">
          <w:rPr>
            <w:noProof/>
            <w:webHidden/>
          </w:rPr>
          <w:fldChar w:fldCharType="separate"/>
        </w:r>
        <w:r>
          <w:rPr>
            <w:noProof/>
            <w:webHidden/>
          </w:rPr>
          <w:t>20</w:t>
        </w:r>
        <w:r w:rsidR="007D782F">
          <w:rPr>
            <w:noProof/>
            <w:webHidden/>
          </w:rPr>
          <w:fldChar w:fldCharType="end"/>
        </w:r>
      </w:hyperlink>
    </w:p>
    <w:p w14:paraId="2049CF04" w14:textId="420D7D94" w:rsidR="007D782F" w:rsidRDefault="0007137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98" w:history="1">
        <w:r w:rsidR="007D782F" w:rsidRPr="00464BD7">
          <w:rPr>
            <w:rStyle w:val="Hipersaitas"/>
            <w:noProof/>
          </w:rPr>
          <w:t xml:space="preserve">Table 12. </w:t>
        </w:r>
        <w:r w:rsidR="007D782F" w:rsidRPr="00464BD7">
          <w:rPr>
            <w:rStyle w:val="Hipersaitas"/>
            <w:noProof/>
            <w:lang w:val="en-US"/>
          </w:rPr>
          <w:t>Sawblade controller</w:t>
        </w:r>
        <w:r w:rsidR="007D782F">
          <w:rPr>
            <w:noProof/>
            <w:webHidden/>
          </w:rPr>
          <w:tab/>
        </w:r>
        <w:r w:rsidR="007D782F">
          <w:rPr>
            <w:noProof/>
            <w:webHidden/>
          </w:rPr>
          <w:fldChar w:fldCharType="begin"/>
        </w:r>
        <w:r w:rsidR="007D782F">
          <w:rPr>
            <w:noProof/>
            <w:webHidden/>
          </w:rPr>
          <w:instrText xml:space="preserve"> PAGEREF _Toc72692498 \h </w:instrText>
        </w:r>
        <w:r w:rsidR="007D782F">
          <w:rPr>
            <w:noProof/>
            <w:webHidden/>
          </w:rPr>
        </w:r>
        <w:r w:rsidR="007D782F">
          <w:rPr>
            <w:noProof/>
            <w:webHidden/>
          </w:rPr>
          <w:fldChar w:fldCharType="separate"/>
        </w:r>
        <w:r>
          <w:rPr>
            <w:noProof/>
            <w:webHidden/>
          </w:rPr>
          <w:t>21</w:t>
        </w:r>
        <w:r w:rsidR="007D782F">
          <w:rPr>
            <w:noProof/>
            <w:webHidden/>
          </w:rPr>
          <w:fldChar w:fldCharType="end"/>
        </w:r>
      </w:hyperlink>
    </w:p>
    <w:p w14:paraId="4A97A205" w14:textId="3FF86E46" w:rsidR="007D782F" w:rsidRDefault="0007137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499" w:history="1">
        <w:r w:rsidR="007D782F" w:rsidRPr="00464BD7">
          <w:rPr>
            <w:rStyle w:val="Hipersaitas"/>
            <w:noProof/>
          </w:rPr>
          <w:t xml:space="preserve">Table 13. </w:t>
        </w:r>
        <w:r w:rsidR="007D782F" w:rsidRPr="00464BD7">
          <w:rPr>
            <w:rStyle w:val="Hipersaitas"/>
            <w:noProof/>
            <w:lang w:val="en-US"/>
          </w:rPr>
          <w:t>Particles</w:t>
        </w:r>
        <w:r w:rsidR="007D782F">
          <w:rPr>
            <w:noProof/>
            <w:webHidden/>
          </w:rPr>
          <w:tab/>
        </w:r>
        <w:r w:rsidR="007D782F">
          <w:rPr>
            <w:noProof/>
            <w:webHidden/>
          </w:rPr>
          <w:fldChar w:fldCharType="begin"/>
        </w:r>
        <w:r w:rsidR="007D782F">
          <w:rPr>
            <w:noProof/>
            <w:webHidden/>
          </w:rPr>
          <w:instrText xml:space="preserve"> PAGEREF _Toc72692499 \h </w:instrText>
        </w:r>
        <w:r w:rsidR="007D782F">
          <w:rPr>
            <w:noProof/>
            <w:webHidden/>
          </w:rPr>
        </w:r>
        <w:r w:rsidR="007D782F">
          <w:rPr>
            <w:noProof/>
            <w:webHidden/>
          </w:rPr>
          <w:fldChar w:fldCharType="separate"/>
        </w:r>
        <w:r>
          <w:rPr>
            <w:noProof/>
            <w:webHidden/>
          </w:rPr>
          <w:t>22</w:t>
        </w:r>
        <w:r w:rsidR="007D782F">
          <w:rPr>
            <w:noProof/>
            <w:webHidden/>
          </w:rPr>
          <w:fldChar w:fldCharType="end"/>
        </w:r>
      </w:hyperlink>
    </w:p>
    <w:p w14:paraId="362F844A" w14:textId="1C75BC20" w:rsidR="007D782F" w:rsidRDefault="0007137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500" w:history="1">
        <w:r w:rsidR="007D782F" w:rsidRPr="00464BD7">
          <w:rPr>
            <w:rStyle w:val="Hipersaitas"/>
            <w:noProof/>
          </w:rPr>
          <w:t xml:space="preserve">Table 14. </w:t>
        </w:r>
        <w:r w:rsidR="007D782F" w:rsidRPr="00464BD7">
          <w:rPr>
            <w:rStyle w:val="Hipersaitas"/>
            <w:noProof/>
            <w:lang w:val="en-US"/>
          </w:rPr>
          <w:t>Different physics materials</w:t>
        </w:r>
        <w:r w:rsidR="007D782F">
          <w:rPr>
            <w:noProof/>
            <w:webHidden/>
          </w:rPr>
          <w:tab/>
        </w:r>
        <w:r w:rsidR="007D782F">
          <w:rPr>
            <w:noProof/>
            <w:webHidden/>
          </w:rPr>
          <w:fldChar w:fldCharType="begin"/>
        </w:r>
        <w:r w:rsidR="007D782F">
          <w:rPr>
            <w:noProof/>
            <w:webHidden/>
          </w:rPr>
          <w:instrText xml:space="preserve"> PAGEREF _Toc72692500 \h </w:instrText>
        </w:r>
        <w:r w:rsidR="007D782F">
          <w:rPr>
            <w:noProof/>
            <w:webHidden/>
          </w:rPr>
        </w:r>
        <w:r w:rsidR="007D782F">
          <w:rPr>
            <w:noProof/>
            <w:webHidden/>
          </w:rPr>
          <w:fldChar w:fldCharType="separate"/>
        </w:r>
        <w:r>
          <w:rPr>
            <w:noProof/>
            <w:webHidden/>
          </w:rPr>
          <w:t>24</w:t>
        </w:r>
        <w:r w:rsidR="007D782F">
          <w:rPr>
            <w:noProof/>
            <w:webHidden/>
          </w:rPr>
          <w:fldChar w:fldCharType="end"/>
        </w:r>
      </w:hyperlink>
    </w:p>
    <w:p w14:paraId="57F2E8FE" w14:textId="10F2BC96" w:rsidR="007D782F" w:rsidRDefault="0007137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501" w:history="1">
        <w:r w:rsidR="007D782F" w:rsidRPr="00464BD7">
          <w:rPr>
            <w:rStyle w:val="Hipersaitas"/>
            <w:noProof/>
          </w:rPr>
          <w:t xml:space="preserve">Table 15. </w:t>
        </w:r>
        <w:r w:rsidR="007D782F" w:rsidRPr="00464BD7">
          <w:rPr>
            <w:rStyle w:val="Hipersaitas"/>
            <w:noProof/>
            <w:lang w:val="en-US"/>
          </w:rPr>
          <w:t>Triggers and collisions</w:t>
        </w:r>
        <w:r w:rsidR="007D782F">
          <w:rPr>
            <w:noProof/>
            <w:webHidden/>
          </w:rPr>
          <w:tab/>
        </w:r>
        <w:r w:rsidR="007D782F">
          <w:rPr>
            <w:noProof/>
            <w:webHidden/>
          </w:rPr>
          <w:fldChar w:fldCharType="begin"/>
        </w:r>
        <w:r w:rsidR="007D782F">
          <w:rPr>
            <w:noProof/>
            <w:webHidden/>
          </w:rPr>
          <w:instrText xml:space="preserve"> PAGEREF _Toc72692501 \h </w:instrText>
        </w:r>
        <w:r w:rsidR="007D782F">
          <w:rPr>
            <w:noProof/>
            <w:webHidden/>
          </w:rPr>
        </w:r>
        <w:r w:rsidR="007D782F">
          <w:rPr>
            <w:noProof/>
            <w:webHidden/>
          </w:rPr>
          <w:fldChar w:fldCharType="separate"/>
        </w:r>
        <w:r>
          <w:rPr>
            <w:noProof/>
            <w:webHidden/>
          </w:rPr>
          <w:t>25</w:t>
        </w:r>
        <w:r w:rsidR="007D782F">
          <w:rPr>
            <w:noProof/>
            <w:webHidden/>
          </w:rPr>
          <w:fldChar w:fldCharType="end"/>
        </w:r>
      </w:hyperlink>
    </w:p>
    <w:p w14:paraId="1CE13782" w14:textId="7919D8F7" w:rsidR="007D782F" w:rsidRDefault="0007137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502" w:history="1">
        <w:r w:rsidR="007D782F" w:rsidRPr="00464BD7">
          <w:rPr>
            <w:rStyle w:val="Hipersaitas"/>
            <w:noProof/>
          </w:rPr>
          <w:t xml:space="preserve">Table 16. </w:t>
        </w:r>
        <w:r w:rsidR="007D782F" w:rsidRPr="00464BD7">
          <w:rPr>
            <w:rStyle w:val="Hipersaitas"/>
            <w:noProof/>
            <w:lang w:val="en-US"/>
          </w:rPr>
          <w:t>Defense task</w:t>
        </w:r>
        <w:r w:rsidR="007D782F">
          <w:rPr>
            <w:noProof/>
            <w:webHidden/>
          </w:rPr>
          <w:tab/>
        </w:r>
        <w:r w:rsidR="007D782F">
          <w:rPr>
            <w:noProof/>
            <w:webHidden/>
          </w:rPr>
          <w:fldChar w:fldCharType="begin"/>
        </w:r>
        <w:r w:rsidR="007D782F">
          <w:rPr>
            <w:noProof/>
            <w:webHidden/>
          </w:rPr>
          <w:instrText xml:space="preserve"> PAGEREF _Toc72692502 \h </w:instrText>
        </w:r>
        <w:r w:rsidR="007D782F">
          <w:rPr>
            <w:noProof/>
            <w:webHidden/>
          </w:rPr>
        </w:r>
        <w:r w:rsidR="007D782F">
          <w:rPr>
            <w:noProof/>
            <w:webHidden/>
          </w:rPr>
          <w:fldChar w:fldCharType="separate"/>
        </w:r>
        <w:r>
          <w:rPr>
            <w:noProof/>
            <w:webHidden/>
          </w:rPr>
          <w:t>27</w:t>
        </w:r>
        <w:r w:rsidR="007D782F">
          <w:rPr>
            <w:noProof/>
            <w:webHidden/>
          </w:rPr>
          <w:fldChar w:fldCharType="end"/>
        </w:r>
      </w:hyperlink>
    </w:p>
    <w:p w14:paraId="071B4AE6" w14:textId="3BD802D4" w:rsidR="007D782F" w:rsidRDefault="0007137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503" w:history="1">
        <w:r w:rsidR="007D782F" w:rsidRPr="00464BD7">
          <w:rPr>
            <w:rStyle w:val="Hipersaitas"/>
            <w:noProof/>
          </w:rPr>
          <w:t>Table 17 Main menu controller functions</w:t>
        </w:r>
        <w:r w:rsidR="007D782F">
          <w:rPr>
            <w:noProof/>
            <w:webHidden/>
          </w:rPr>
          <w:tab/>
        </w:r>
        <w:r w:rsidR="007D782F">
          <w:rPr>
            <w:noProof/>
            <w:webHidden/>
          </w:rPr>
          <w:fldChar w:fldCharType="begin"/>
        </w:r>
        <w:r w:rsidR="007D782F">
          <w:rPr>
            <w:noProof/>
            <w:webHidden/>
          </w:rPr>
          <w:instrText xml:space="preserve"> PAGEREF _Toc72692503 \h </w:instrText>
        </w:r>
        <w:r w:rsidR="007D782F">
          <w:rPr>
            <w:noProof/>
            <w:webHidden/>
          </w:rPr>
        </w:r>
        <w:r w:rsidR="007D782F">
          <w:rPr>
            <w:noProof/>
            <w:webHidden/>
          </w:rPr>
          <w:fldChar w:fldCharType="separate"/>
        </w:r>
        <w:r>
          <w:rPr>
            <w:noProof/>
            <w:webHidden/>
          </w:rPr>
          <w:t>29</w:t>
        </w:r>
        <w:r w:rsidR="007D782F">
          <w:rPr>
            <w:noProof/>
            <w:webHidden/>
          </w:rPr>
          <w:fldChar w:fldCharType="end"/>
        </w:r>
      </w:hyperlink>
    </w:p>
    <w:p w14:paraId="3D1516C6" w14:textId="0D7D6026" w:rsidR="007D782F" w:rsidRDefault="0007137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504" w:history="1">
        <w:r w:rsidR="007D782F" w:rsidRPr="00464BD7">
          <w:rPr>
            <w:rStyle w:val="Hipersaitas"/>
            <w:noProof/>
            <w:lang w:val="en-US"/>
          </w:rPr>
          <w:t>Table 18. Settings controller</w:t>
        </w:r>
        <w:r w:rsidR="007D782F">
          <w:rPr>
            <w:noProof/>
            <w:webHidden/>
          </w:rPr>
          <w:tab/>
        </w:r>
        <w:r w:rsidR="007D782F">
          <w:rPr>
            <w:noProof/>
            <w:webHidden/>
          </w:rPr>
          <w:fldChar w:fldCharType="begin"/>
        </w:r>
        <w:r w:rsidR="007D782F">
          <w:rPr>
            <w:noProof/>
            <w:webHidden/>
          </w:rPr>
          <w:instrText xml:space="preserve"> PAGEREF _Toc72692504 \h </w:instrText>
        </w:r>
        <w:r w:rsidR="007D782F">
          <w:rPr>
            <w:noProof/>
            <w:webHidden/>
          </w:rPr>
        </w:r>
        <w:r w:rsidR="007D782F">
          <w:rPr>
            <w:noProof/>
            <w:webHidden/>
          </w:rPr>
          <w:fldChar w:fldCharType="separate"/>
        </w:r>
        <w:r>
          <w:rPr>
            <w:noProof/>
            <w:webHidden/>
          </w:rPr>
          <w:t>30</w:t>
        </w:r>
        <w:r w:rsidR="007D782F">
          <w:rPr>
            <w:noProof/>
            <w:webHidden/>
          </w:rPr>
          <w:fldChar w:fldCharType="end"/>
        </w:r>
      </w:hyperlink>
    </w:p>
    <w:p w14:paraId="6D176CC3" w14:textId="737C282B" w:rsidR="007D782F" w:rsidRDefault="0007137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505" w:history="1">
        <w:r w:rsidR="007D782F" w:rsidRPr="00464BD7">
          <w:rPr>
            <w:rStyle w:val="Hipersaitas"/>
            <w:noProof/>
            <w:lang w:val="en-US"/>
          </w:rPr>
          <w:t>Table 19. Code to control GUI</w:t>
        </w:r>
        <w:r w:rsidR="007D782F">
          <w:rPr>
            <w:noProof/>
            <w:webHidden/>
          </w:rPr>
          <w:tab/>
        </w:r>
        <w:r w:rsidR="007D782F">
          <w:rPr>
            <w:noProof/>
            <w:webHidden/>
          </w:rPr>
          <w:fldChar w:fldCharType="begin"/>
        </w:r>
        <w:r w:rsidR="007D782F">
          <w:rPr>
            <w:noProof/>
            <w:webHidden/>
          </w:rPr>
          <w:instrText xml:space="preserve"> PAGEREF _Toc72692505 \h </w:instrText>
        </w:r>
        <w:r w:rsidR="007D782F">
          <w:rPr>
            <w:noProof/>
            <w:webHidden/>
          </w:rPr>
        </w:r>
        <w:r w:rsidR="007D782F">
          <w:rPr>
            <w:noProof/>
            <w:webHidden/>
          </w:rPr>
          <w:fldChar w:fldCharType="separate"/>
        </w:r>
        <w:r>
          <w:rPr>
            <w:noProof/>
            <w:webHidden/>
          </w:rPr>
          <w:t>31</w:t>
        </w:r>
        <w:r w:rsidR="007D782F">
          <w:rPr>
            <w:noProof/>
            <w:webHidden/>
          </w:rPr>
          <w:fldChar w:fldCharType="end"/>
        </w:r>
      </w:hyperlink>
    </w:p>
    <w:p w14:paraId="36B475F1" w14:textId="02B81D63" w:rsidR="007D782F" w:rsidRDefault="0007137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506" w:history="1">
        <w:r w:rsidR="007D782F" w:rsidRPr="00464BD7">
          <w:rPr>
            <w:rStyle w:val="Hipersaitas"/>
            <w:noProof/>
            <w:lang w:val="en-US"/>
          </w:rPr>
          <w:t>Table 20. Code for score calculations</w:t>
        </w:r>
        <w:r w:rsidR="007D782F">
          <w:rPr>
            <w:noProof/>
            <w:webHidden/>
          </w:rPr>
          <w:tab/>
        </w:r>
        <w:r w:rsidR="007D782F">
          <w:rPr>
            <w:noProof/>
            <w:webHidden/>
          </w:rPr>
          <w:fldChar w:fldCharType="begin"/>
        </w:r>
        <w:r w:rsidR="007D782F">
          <w:rPr>
            <w:noProof/>
            <w:webHidden/>
          </w:rPr>
          <w:instrText xml:space="preserve"> PAGEREF _Toc72692506 \h </w:instrText>
        </w:r>
        <w:r w:rsidR="007D782F">
          <w:rPr>
            <w:noProof/>
            <w:webHidden/>
          </w:rPr>
        </w:r>
        <w:r w:rsidR="007D782F">
          <w:rPr>
            <w:noProof/>
            <w:webHidden/>
          </w:rPr>
          <w:fldChar w:fldCharType="separate"/>
        </w:r>
        <w:r>
          <w:rPr>
            <w:noProof/>
            <w:webHidden/>
          </w:rPr>
          <w:t>32</w:t>
        </w:r>
        <w:r w:rsidR="007D782F">
          <w:rPr>
            <w:noProof/>
            <w:webHidden/>
          </w:rPr>
          <w:fldChar w:fldCharType="end"/>
        </w:r>
      </w:hyperlink>
    </w:p>
    <w:p w14:paraId="441D7731" w14:textId="3A9DAB0F" w:rsidR="007D782F" w:rsidRDefault="0007137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507" w:history="1">
        <w:r w:rsidR="007D782F" w:rsidRPr="00464BD7">
          <w:rPr>
            <w:rStyle w:val="Hipersaitas"/>
            <w:noProof/>
            <w:lang w:val="en-US"/>
          </w:rPr>
          <w:t>Table 21. Game over condition</w:t>
        </w:r>
        <w:r w:rsidR="007D782F">
          <w:rPr>
            <w:noProof/>
            <w:webHidden/>
          </w:rPr>
          <w:tab/>
        </w:r>
        <w:r w:rsidR="007D782F">
          <w:rPr>
            <w:noProof/>
            <w:webHidden/>
          </w:rPr>
          <w:fldChar w:fldCharType="begin"/>
        </w:r>
        <w:r w:rsidR="007D782F">
          <w:rPr>
            <w:noProof/>
            <w:webHidden/>
          </w:rPr>
          <w:instrText xml:space="preserve"> PAGEREF _Toc72692507 \h </w:instrText>
        </w:r>
        <w:r w:rsidR="007D782F">
          <w:rPr>
            <w:noProof/>
            <w:webHidden/>
          </w:rPr>
        </w:r>
        <w:r w:rsidR="007D782F">
          <w:rPr>
            <w:noProof/>
            <w:webHidden/>
          </w:rPr>
          <w:fldChar w:fldCharType="separate"/>
        </w:r>
        <w:r>
          <w:rPr>
            <w:noProof/>
            <w:webHidden/>
          </w:rPr>
          <w:t>33</w:t>
        </w:r>
        <w:r w:rsidR="007D782F">
          <w:rPr>
            <w:noProof/>
            <w:webHidden/>
          </w:rPr>
          <w:fldChar w:fldCharType="end"/>
        </w:r>
      </w:hyperlink>
    </w:p>
    <w:p w14:paraId="39726812" w14:textId="2C23E549" w:rsidR="007D782F" w:rsidRDefault="0007137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508" w:history="1">
        <w:r w:rsidR="007D782F" w:rsidRPr="00464BD7">
          <w:rPr>
            <w:rStyle w:val="Hipersaitas"/>
            <w:noProof/>
          </w:rPr>
          <w:t>Table 22 Shooting implementation</w:t>
        </w:r>
        <w:r w:rsidR="007D782F">
          <w:rPr>
            <w:noProof/>
            <w:webHidden/>
          </w:rPr>
          <w:tab/>
        </w:r>
        <w:r w:rsidR="007D782F">
          <w:rPr>
            <w:noProof/>
            <w:webHidden/>
          </w:rPr>
          <w:fldChar w:fldCharType="begin"/>
        </w:r>
        <w:r w:rsidR="007D782F">
          <w:rPr>
            <w:noProof/>
            <w:webHidden/>
          </w:rPr>
          <w:instrText xml:space="preserve"> PAGEREF _Toc72692508 \h </w:instrText>
        </w:r>
        <w:r w:rsidR="007D782F">
          <w:rPr>
            <w:noProof/>
            <w:webHidden/>
          </w:rPr>
        </w:r>
        <w:r w:rsidR="007D782F">
          <w:rPr>
            <w:noProof/>
            <w:webHidden/>
          </w:rPr>
          <w:fldChar w:fldCharType="separate"/>
        </w:r>
        <w:r>
          <w:rPr>
            <w:noProof/>
            <w:webHidden/>
          </w:rPr>
          <w:t>33</w:t>
        </w:r>
        <w:r w:rsidR="007D782F">
          <w:rPr>
            <w:noProof/>
            <w:webHidden/>
          </w:rPr>
          <w:fldChar w:fldCharType="end"/>
        </w:r>
      </w:hyperlink>
    </w:p>
    <w:p w14:paraId="750F4923" w14:textId="7B152B75" w:rsidR="007D782F" w:rsidRDefault="0007137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509" w:history="1">
        <w:r w:rsidR="007D782F" w:rsidRPr="00464BD7">
          <w:rPr>
            <w:rStyle w:val="Hipersaitas"/>
            <w:noProof/>
          </w:rPr>
          <w:t>Table 23 Music selector script for controlling the audio in game</w:t>
        </w:r>
        <w:r w:rsidR="007D782F">
          <w:rPr>
            <w:noProof/>
            <w:webHidden/>
          </w:rPr>
          <w:tab/>
        </w:r>
        <w:r w:rsidR="007D782F">
          <w:rPr>
            <w:noProof/>
            <w:webHidden/>
          </w:rPr>
          <w:fldChar w:fldCharType="begin"/>
        </w:r>
        <w:r w:rsidR="007D782F">
          <w:rPr>
            <w:noProof/>
            <w:webHidden/>
          </w:rPr>
          <w:instrText xml:space="preserve"> PAGEREF _Toc72692509 \h </w:instrText>
        </w:r>
        <w:r w:rsidR="007D782F">
          <w:rPr>
            <w:noProof/>
            <w:webHidden/>
          </w:rPr>
        </w:r>
        <w:r w:rsidR="007D782F">
          <w:rPr>
            <w:noProof/>
            <w:webHidden/>
          </w:rPr>
          <w:fldChar w:fldCharType="separate"/>
        </w:r>
        <w:r>
          <w:rPr>
            <w:noProof/>
            <w:webHidden/>
          </w:rPr>
          <w:t>35</w:t>
        </w:r>
        <w:r w:rsidR="007D782F">
          <w:rPr>
            <w:noProof/>
            <w:webHidden/>
          </w:rPr>
          <w:fldChar w:fldCharType="end"/>
        </w:r>
      </w:hyperlink>
    </w:p>
    <w:p w14:paraId="6675B24F" w14:textId="55183028" w:rsidR="007D782F" w:rsidRDefault="00071371">
      <w:pPr>
        <w:pStyle w:val="Iliustracijsraas"/>
        <w:tabs>
          <w:tab w:val="right" w:leader="dot" w:pos="9339"/>
        </w:tabs>
        <w:rPr>
          <w:rFonts w:asciiTheme="minorHAnsi" w:eastAsiaTheme="minorEastAsia" w:hAnsiTheme="minorHAnsi" w:cstheme="minorBidi"/>
          <w:noProof/>
          <w:sz w:val="22"/>
          <w:szCs w:val="22"/>
          <w:lang w:val="en-US" w:eastAsia="en-US"/>
        </w:rPr>
      </w:pPr>
      <w:hyperlink w:anchor="_Toc72692510" w:history="1">
        <w:r w:rsidR="007D782F" w:rsidRPr="00464BD7">
          <w:rPr>
            <w:rStyle w:val="Hipersaitas"/>
            <w:noProof/>
          </w:rPr>
          <w:t>Table 24 Defense task</w:t>
        </w:r>
        <w:r w:rsidR="007D782F">
          <w:rPr>
            <w:noProof/>
            <w:webHidden/>
          </w:rPr>
          <w:tab/>
        </w:r>
        <w:r w:rsidR="007D782F">
          <w:rPr>
            <w:noProof/>
            <w:webHidden/>
          </w:rPr>
          <w:fldChar w:fldCharType="begin"/>
        </w:r>
        <w:r w:rsidR="007D782F">
          <w:rPr>
            <w:noProof/>
            <w:webHidden/>
          </w:rPr>
          <w:instrText xml:space="preserve"> PAGEREF _Toc72692510 \h </w:instrText>
        </w:r>
        <w:r w:rsidR="007D782F">
          <w:rPr>
            <w:noProof/>
            <w:webHidden/>
          </w:rPr>
        </w:r>
        <w:r w:rsidR="007D782F">
          <w:rPr>
            <w:noProof/>
            <w:webHidden/>
          </w:rPr>
          <w:fldChar w:fldCharType="separate"/>
        </w:r>
        <w:r>
          <w:rPr>
            <w:noProof/>
            <w:webHidden/>
          </w:rPr>
          <w:t>37</w:t>
        </w:r>
        <w:r w:rsidR="007D782F">
          <w:rPr>
            <w:noProof/>
            <w:webHidden/>
          </w:rPr>
          <w:fldChar w:fldCharType="end"/>
        </w:r>
      </w:hyperlink>
    </w:p>
    <w:p w14:paraId="19E9A4C4" w14:textId="4C465E6F" w:rsidR="007B7ECD" w:rsidRDefault="00990400" w:rsidP="007B7ECD">
      <w:pPr>
        <w:rPr>
          <w:lang w:val="en-US"/>
        </w:rPr>
      </w:pPr>
      <w:r>
        <w:rPr>
          <w:lang w:val="en-US"/>
        </w:rPr>
        <w:fldChar w:fldCharType="end"/>
      </w:r>
    </w:p>
    <w:p w14:paraId="3362AE2C" w14:textId="77777777" w:rsidR="00990400" w:rsidRDefault="00990400" w:rsidP="007B7ECD">
      <w:pPr>
        <w:rPr>
          <w:lang w:val="en-US"/>
        </w:rPr>
      </w:pPr>
    </w:p>
    <w:p w14:paraId="58AB3E8E" w14:textId="7CB54104" w:rsidR="00EE7CA2" w:rsidRPr="00193744" w:rsidRDefault="00EE7CA2" w:rsidP="00193744">
      <w:pPr>
        <w:rPr>
          <w:lang w:val="en-US"/>
        </w:rPr>
      </w:pPr>
      <w:r>
        <w:rPr>
          <w:lang w:val="en-US"/>
        </w:rPr>
        <w:br w:type="page"/>
      </w:r>
    </w:p>
    <w:p w14:paraId="558F966C" w14:textId="77777777" w:rsidR="007B7ECD" w:rsidRDefault="008251ED" w:rsidP="00683A40">
      <w:pPr>
        <w:pStyle w:val="Antrat1"/>
        <w:rPr>
          <w:b/>
          <w:color w:val="000000" w:themeColor="text1"/>
          <w:lang w:val="en-US"/>
        </w:rPr>
      </w:pPr>
      <w:bookmarkStart w:id="2" w:name="_Toc72692424"/>
      <w:r w:rsidRPr="00990400">
        <w:rPr>
          <w:b/>
          <w:color w:val="000000" w:themeColor="text1"/>
          <w:lang w:val="en-US"/>
        </w:rPr>
        <w:lastRenderedPageBreak/>
        <w:t>Description of Your Game</w:t>
      </w:r>
      <w:bookmarkEnd w:id="2"/>
    </w:p>
    <w:p w14:paraId="008A95B0" w14:textId="77777777" w:rsidR="002A0DAA" w:rsidRPr="002A0DAA" w:rsidRDefault="002A0DAA" w:rsidP="002A0DAA">
      <w:pPr>
        <w:rPr>
          <w:lang w:val="en-US"/>
        </w:rPr>
      </w:pPr>
    </w:p>
    <w:p w14:paraId="5F9D3C5B" w14:textId="77777777" w:rsidR="000B0C62" w:rsidRPr="00990400" w:rsidRDefault="00683A40" w:rsidP="001E4A01">
      <w:pPr>
        <w:rPr>
          <w:lang w:val="en-US"/>
        </w:rPr>
      </w:pPr>
      <w:r w:rsidRPr="00990400">
        <w:rPr>
          <w:lang w:val="en-US"/>
        </w:rPr>
        <w:t xml:space="preserve">Description of </w:t>
      </w:r>
      <w:r w:rsidR="000B0C62" w:rsidRPr="00990400">
        <w:rPr>
          <w:lang w:val="en-US"/>
        </w:rPr>
        <w:t xml:space="preserve">Your Game. </w:t>
      </w:r>
    </w:p>
    <w:p w14:paraId="2E214A79" w14:textId="1E2EAC22" w:rsidR="000B0C62" w:rsidRPr="00A944BE" w:rsidRDefault="000B0C62" w:rsidP="00A944BE">
      <w:pPr>
        <w:pStyle w:val="Sraopastraipa"/>
        <w:numPr>
          <w:ilvl w:val="0"/>
          <w:numId w:val="5"/>
        </w:numPr>
        <w:jc w:val="both"/>
        <w:rPr>
          <w:b/>
          <w:lang w:val="en-US"/>
        </w:rPr>
      </w:pPr>
      <w:r w:rsidRPr="00990400">
        <w:rPr>
          <w:lang w:val="en-US"/>
        </w:rPr>
        <w:t xml:space="preserve">3D or 2D? </w:t>
      </w:r>
      <w:r w:rsidR="00162BC3">
        <w:rPr>
          <w:rFonts w:asciiTheme="minorHAnsi" w:hAnsiTheme="minorHAnsi" w:cs="Arial"/>
          <w:i/>
          <w:color w:val="C45911" w:themeColor="accent2" w:themeShade="BF"/>
          <w:lang w:val="en-US"/>
        </w:rPr>
        <w:t>3D</w:t>
      </w:r>
    </w:p>
    <w:p w14:paraId="4E32D9F9" w14:textId="1C0E0136" w:rsidR="000B0C62" w:rsidRPr="00990400" w:rsidRDefault="000B0C62" w:rsidP="00A944BE">
      <w:pPr>
        <w:pStyle w:val="Sraopastraipa"/>
        <w:numPr>
          <w:ilvl w:val="0"/>
          <w:numId w:val="5"/>
        </w:numPr>
        <w:jc w:val="both"/>
        <w:rPr>
          <w:lang w:val="en-US"/>
        </w:rPr>
      </w:pPr>
      <w:r w:rsidRPr="00990400">
        <w:rPr>
          <w:lang w:val="en-US"/>
        </w:rPr>
        <w:t>What type is your game?</w:t>
      </w:r>
      <w:r w:rsidR="00A944BE" w:rsidRPr="00A944BE">
        <w:rPr>
          <w:rFonts w:cs="Arial"/>
          <w:color w:val="000000"/>
          <w:lang w:val="en-US"/>
        </w:rPr>
        <w:t xml:space="preserve"> </w:t>
      </w:r>
      <w:r w:rsidR="00193744">
        <w:rPr>
          <w:rFonts w:cs="Arial"/>
          <w:color w:val="000000"/>
          <w:lang w:val="en-US"/>
        </w:rPr>
        <w:t xml:space="preserve">Puzzle </w:t>
      </w:r>
    </w:p>
    <w:p w14:paraId="0FE11361" w14:textId="243D01BF" w:rsidR="000B0C62" w:rsidRPr="00990400" w:rsidRDefault="000B0C62" w:rsidP="00A944BE">
      <w:pPr>
        <w:pStyle w:val="Sraopastraipa"/>
        <w:numPr>
          <w:ilvl w:val="0"/>
          <w:numId w:val="5"/>
        </w:numPr>
        <w:jc w:val="both"/>
        <w:rPr>
          <w:lang w:val="en-US"/>
        </w:rPr>
      </w:pPr>
      <w:r w:rsidRPr="00990400">
        <w:rPr>
          <w:lang w:val="en-US"/>
        </w:rPr>
        <w:t>What genre is your game?</w:t>
      </w:r>
      <w:r w:rsidR="00A944BE">
        <w:rPr>
          <w:lang w:val="en-US"/>
        </w:rPr>
        <w:t xml:space="preserve"> </w:t>
      </w:r>
      <w:r w:rsidR="00C6381C">
        <w:rPr>
          <w:lang w:val="en-US"/>
        </w:rPr>
        <w:t xml:space="preserve"> Racing</w:t>
      </w:r>
    </w:p>
    <w:p w14:paraId="48B1359F" w14:textId="0A9892FA" w:rsidR="000B0C62" w:rsidRPr="00990400" w:rsidRDefault="000B0C62" w:rsidP="00A944BE">
      <w:pPr>
        <w:pStyle w:val="Sraopastraipa"/>
        <w:numPr>
          <w:ilvl w:val="0"/>
          <w:numId w:val="5"/>
        </w:numPr>
        <w:jc w:val="both"/>
        <w:rPr>
          <w:lang w:val="en-US"/>
        </w:rPr>
      </w:pPr>
      <w:r w:rsidRPr="00990400">
        <w:rPr>
          <w:lang w:val="en-US"/>
        </w:rPr>
        <w:t>Platforms (mobile, PC or both?)</w:t>
      </w:r>
      <w:r w:rsidR="00A944BE" w:rsidRPr="00A944BE">
        <w:rPr>
          <w:rFonts w:cs="Arial"/>
          <w:color w:val="000000"/>
          <w:lang w:val="en-US"/>
        </w:rPr>
        <w:t xml:space="preserve"> </w:t>
      </w:r>
      <w:r w:rsidR="00162BC3">
        <w:rPr>
          <w:rFonts w:cs="Arial"/>
          <w:color w:val="000000"/>
          <w:lang w:val="en-US"/>
        </w:rPr>
        <w:t xml:space="preserve"> </w:t>
      </w:r>
      <w:r w:rsidR="00162BC3" w:rsidRPr="00162BC3">
        <w:rPr>
          <w:rFonts w:cs="Arial"/>
          <w:color w:val="C45911" w:themeColor="accent2" w:themeShade="BF"/>
          <w:lang w:val="en-US"/>
        </w:rPr>
        <w:t>PC</w:t>
      </w:r>
    </w:p>
    <w:p w14:paraId="723B79B9" w14:textId="27BF75CD" w:rsidR="00162BC3" w:rsidRPr="00162BC3" w:rsidRDefault="000B0C62" w:rsidP="00162BC3">
      <w:pPr>
        <w:pStyle w:val="Sraopastraipa"/>
        <w:numPr>
          <w:ilvl w:val="0"/>
          <w:numId w:val="5"/>
        </w:numPr>
        <w:rPr>
          <w:lang w:val="lt-LT" w:eastAsia="en-US"/>
        </w:rPr>
      </w:pPr>
      <w:r w:rsidRPr="00162BC3">
        <w:rPr>
          <w:lang w:val="en-US"/>
        </w:rPr>
        <w:t>Scenario Description</w:t>
      </w:r>
      <w:r w:rsidR="00A944BE" w:rsidRPr="00162BC3">
        <w:rPr>
          <w:lang w:val="en-US"/>
        </w:rPr>
        <w:t xml:space="preserve">. </w:t>
      </w:r>
      <w:r w:rsidR="00162BC3" w:rsidRPr="00162BC3">
        <w:rPr>
          <w:rFonts w:asciiTheme="minorHAnsi" w:hAnsiTheme="minorHAnsi" w:cstheme="minorHAnsi"/>
          <w:i/>
          <w:iCs/>
          <w:color w:val="C45911" w:themeColor="accent2" w:themeShade="BF"/>
          <w:lang w:val="lt-LT"/>
        </w:rPr>
        <w:t xml:space="preserve">Žaidimo idėja – išeiti labirintą per kuo trumpesnį laiką. Žaidimo veikėjas ( nenuspręsta kas, žmogus, robotas ar kažkas kitas) turi rasti išėjimą per labirintą pilną kliūčių (tarpai kuriuos reik prašokti, judantys pjūklai ir t.t) per kuo trumpesnį laiką. Kuo ilgiau jis užtrunka tuo mažiau taškų gale gauna. Duodamos 3 gyvybės. Kiekvienam lygį yra </w:t>
      </w:r>
      <w:proofErr w:type="spellStart"/>
      <w:r w:rsidR="00162BC3" w:rsidRPr="00162BC3">
        <w:rPr>
          <w:rFonts w:asciiTheme="minorHAnsi" w:hAnsiTheme="minorHAnsi" w:cstheme="minorHAnsi"/>
          <w:i/>
          <w:iCs/>
          <w:color w:val="C45911" w:themeColor="accent2" w:themeShade="BF"/>
          <w:lang w:val="lt-LT"/>
        </w:rPr>
        <w:t>checkpoint</w:t>
      </w:r>
      <w:proofErr w:type="spellEnd"/>
      <w:r w:rsidR="00162BC3" w:rsidRPr="00162BC3">
        <w:rPr>
          <w:rFonts w:asciiTheme="minorHAnsi" w:hAnsiTheme="minorHAnsi" w:cstheme="minorHAnsi"/>
          <w:i/>
          <w:iCs/>
          <w:color w:val="C45911" w:themeColor="accent2" w:themeShade="BF"/>
          <w:lang w:val="lt-LT"/>
        </w:rPr>
        <w:t xml:space="preserve">, kuriuos praėjus jeigu žaidėjas miršta , nusikelia į </w:t>
      </w:r>
      <w:proofErr w:type="spellStart"/>
      <w:r w:rsidR="00162BC3" w:rsidRPr="00162BC3">
        <w:rPr>
          <w:rFonts w:asciiTheme="minorHAnsi" w:hAnsiTheme="minorHAnsi" w:cstheme="minorHAnsi"/>
          <w:i/>
          <w:iCs/>
          <w:color w:val="C45911" w:themeColor="accent2" w:themeShade="BF"/>
          <w:lang w:val="lt-LT"/>
        </w:rPr>
        <w:t>checkpointus</w:t>
      </w:r>
      <w:proofErr w:type="spellEnd"/>
      <w:r w:rsidR="00162BC3" w:rsidRPr="00162BC3">
        <w:rPr>
          <w:rFonts w:asciiTheme="minorHAnsi" w:hAnsiTheme="minorHAnsi" w:cstheme="minorHAnsi"/>
          <w:i/>
          <w:iCs/>
          <w:color w:val="C45911" w:themeColor="accent2" w:themeShade="BF"/>
          <w:lang w:val="lt-LT"/>
        </w:rPr>
        <w:t xml:space="preserve">. Jei išnaudojamos visos gyvybės, skelbiamas </w:t>
      </w:r>
      <w:proofErr w:type="spellStart"/>
      <w:r w:rsidR="00162BC3" w:rsidRPr="00162BC3">
        <w:rPr>
          <w:rFonts w:asciiTheme="minorHAnsi" w:hAnsiTheme="minorHAnsi" w:cstheme="minorHAnsi"/>
          <w:i/>
          <w:iCs/>
          <w:color w:val="C45911" w:themeColor="accent2" w:themeShade="BF"/>
          <w:lang w:val="lt-LT"/>
        </w:rPr>
        <w:t>game</w:t>
      </w:r>
      <w:proofErr w:type="spellEnd"/>
      <w:r w:rsidR="00162BC3" w:rsidRPr="00162BC3">
        <w:rPr>
          <w:rFonts w:asciiTheme="minorHAnsi" w:hAnsiTheme="minorHAnsi" w:cstheme="minorHAnsi"/>
          <w:i/>
          <w:iCs/>
          <w:color w:val="C45911" w:themeColor="accent2" w:themeShade="BF"/>
          <w:lang w:val="lt-LT"/>
        </w:rPr>
        <w:t xml:space="preserve"> </w:t>
      </w:r>
      <w:proofErr w:type="spellStart"/>
      <w:r w:rsidR="00162BC3" w:rsidRPr="00162BC3">
        <w:rPr>
          <w:rFonts w:asciiTheme="minorHAnsi" w:hAnsiTheme="minorHAnsi" w:cstheme="minorHAnsi"/>
          <w:i/>
          <w:iCs/>
          <w:color w:val="C45911" w:themeColor="accent2" w:themeShade="BF"/>
          <w:lang w:val="lt-LT"/>
        </w:rPr>
        <w:t>over</w:t>
      </w:r>
      <w:proofErr w:type="spellEnd"/>
      <w:r w:rsidR="00162BC3" w:rsidRPr="00162BC3">
        <w:rPr>
          <w:rFonts w:asciiTheme="minorHAnsi" w:hAnsiTheme="minorHAnsi" w:cstheme="minorHAnsi"/>
          <w:i/>
          <w:iCs/>
          <w:color w:val="C45911" w:themeColor="accent2" w:themeShade="BF"/>
          <w:lang w:val="lt-LT"/>
        </w:rPr>
        <w:t xml:space="preserve"> ir žaidėjas lygį turi pradėti nuo pradžių. Kuo didesnis lygis, tuo sunkesni ir ilgesni lygiai. Lygių generavimui bandyčiau sukurti </w:t>
      </w:r>
      <w:proofErr w:type="spellStart"/>
      <w:r w:rsidR="00162BC3" w:rsidRPr="00162BC3">
        <w:rPr>
          <w:rFonts w:asciiTheme="minorHAnsi" w:hAnsiTheme="minorHAnsi" w:cstheme="minorHAnsi"/>
          <w:i/>
          <w:iCs/>
          <w:color w:val="C45911" w:themeColor="accent2" w:themeShade="BF"/>
          <w:lang w:val="lt-LT"/>
        </w:rPr>
        <w:t>algortimą</w:t>
      </w:r>
      <w:proofErr w:type="spellEnd"/>
      <w:r w:rsidR="00162BC3" w:rsidRPr="00162BC3">
        <w:rPr>
          <w:rFonts w:asciiTheme="minorHAnsi" w:hAnsiTheme="minorHAnsi" w:cstheme="minorHAnsi"/>
          <w:i/>
          <w:iCs/>
          <w:color w:val="C45911" w:themeColor="accent2" w:themeShade="BF"/>
          <w:lang w:val="lt-LT"/>
        </w:rPr>
        <w:t xml:space="preserve"> kad juos generuotų automatiškai, tačiau nesu tikras ar tai pavyks įgyvendinti tai neatmetu varianto, kad juos galėčiau generuoti tik rankiniu būdų. </w:t>
      </w:r>
    </w:p>
    <w:p w14:paraId="5C8D8E6D" w14:textId="6EB9AF62" w:rsidR="00683A40" w:rsidRPr="00162BC3" w:rsidRDefault="00683A40" w:rsidP="00193744">
      <w:pPr>
        <w:pStyle w:val="Sraopastraipa"/>
        <w:jc w:val="both"/>
        <w:rPr>
          <w:lang w:val="en-US"/>
        </w:rPr>
      </w:pPr>
    </w:p>
    <w:p w14:paraId="3D9DC6A3" w14:textId="77777777" w:rsidR="00990400" w:rsidRPr="00990400" w:rsidRDefault="00990400" w:rsidP="00990400">
      <w:pPr>
        <w:shd w:val="clear" w:color="auto" w:fill="FFFFFF"/>
        <w:spacing w:after="225"/>
        <w:jc w:val="both"/>
        <w:rPr>
          <w:rFonts w:asciiTheme="minorHAnsi" w:hAnsiTheme="minorHAnsi" w:cs="Arial"/>
          <w:color w:val="000000"/>
          <w:lang w:val="en-US"/>
        </w:rPr>
      </w:pPr>
    </w:p>
    <w:p w14:paraId="68DA294A" w14:textId="77777777" w:rsidR="00990400" w:rsidRDefault="00990400">
      <w:pPr>
        <w:rPr>
          <w:rStyle w:val="Antrat1Diagrama"/>
          <w:b/>
          <w:color w:val="000000" w:themeColor="text1"/>
          <w:lang w:val="en-US"/>
        </w:rPr>
      </w:pPr>
    </w:p>
    <w:p w14:paraId="146EE011" w14:textId="77777777" w:rsidR="00990400" w:rsidRDefault="00990400">
      <w:pPr>
        <w:rPr>
          <w:rStyle w:val="Antrat1Diagrama"/>
          <w:b/>
          <w:color w:val="000000" w:themeColor="text1"/>
          <w:lang w:val="en-US"/>
        </w:rPr>
      </w:pPr>
    </w:p>
    <w:p w14:paraId="7C969A07" w14:textId="77777777" w:rsidR="00990400" w:rsidRDefault="00990400">
      <w:pPr>
        <w:rPr>
          <w:rStyle w:val="Antrat1Diagrama"/>
          <w:b/>
          <w:color w:val="000000" w:themeColor="text1"/>
          <w:lang w:val="en-US"/>
        </w:rPr>
      </w:pPr>
      <w:r>
        <w:rPr>
          <w:rStyle w:val="Antrat1Diagrama"/>
          <w:b/>
          <w:color w:val="000000" w:themeColor="text1"/>
          <w:lang w:val="en-US"/>
        </w:rPr>
        <w:br w:type="page"/>
      </w:r>
    </w:p>
    <w:p w14:paraId="38A0050A" w14:textId="77777777" w:rsidR="00887FEA" w:rsidRPr="00990400" w:rsidRDefault="00887FEA" w:rsidP="00990400">
      <w:pPr>
        <w:pStyle w:val="Pavadinimas"/>
        <w:rPr>
          <w:rStyle w:val="Antrat1Diagrama"/>
          <w:b/>
          <w:color w:val="000000" w:themeColor="text1"/>
          <w:lang w:val="en-US"/>
        </w:rPr>
      </w:pPr>
      <w:bookmarkStart w:id="3" w:name="_Toc72692425"/>
      <w:r w:rsidRPr="00990400">
        <w:rPr>
          <w:rStyle w:val="Antrat1Diagrama"/>
          <w:b/>
          <w:color w:val="000000" w:themeColor="text1"/>
          <w:lang w:val="en-US"/>
        </w:rPr>
        <w:lastRenderedPageBreak/>
        <w:t xml:space="preserve">Laboratory work </w:t>
      </w:r>
      <w:r w:rsidR="00990400">
        <w:rPr>
          <w:rStyle w:val="Antrat1Diagrama"/>
          <w:b/>
          <w:color w:val="000000" w:themeColor="text1"/>
          <w:lang w:val="en-US"/>
        </w:rPr>
        <w:t>#</w:t>
      </w:r>
      <w:r w:rsidRPr="00990400">
        <w:rPr>
          <w:rStyle w:val="Antrat1Diagrama"/>
          <w:b/>
          <w:color w:val="000000" w:themeColor="text1"/>
          <w:lang w:val="en-US"/>
        </w:rPr>
        <w:t>1</w:t>
      </w:r>
      <w:bookmarkEnd w:id="3"/>
    </w:p>
    <w:p w14:paraId="6DEE2C45" w14:textId="77777777" w:rsidR="00887FEA" w:rsidRPr="00990400" w:rsidRDefault="00887FEA" w:rsidP="001E4A01">
      <w:pPr>
        <w:rPr>
          <w:rStyle w:val="Antrat1Diagrama"/>
          <w:b/>
          <w:color w:val="000000" w:themeColor="text1"/>
          <w:lang w:val="en-US"/>
        </w:rPr>
      </w:pPr>
    </w:p>
    <w:p w14:paraId="65253286" w14:textId="77777777" w:rsidR="008251ED" w:rsidRPr="00990400" w:rsidRDefault="008251ED" w:rsidP="001E4A01">
      <w:pPr>
        <w:rPr>
          <w:lang w:val="en-US"/>
        </w:rPr>
      </w:pPr>
      <w:bookmarkStart w:id="4" w:name="_Toc72692426"/>
      <w:r w:rsidRPr="00990400">
        <w:rPr>
          <w:rStyle w:val="Antrat2Diagrama"/>
          <w:b/>
          <w:color w:val="000000" w:themeColor="text1"/>
          <w:sz w:val="32"/>
          <w:lang w:val="en-US"/>
        </w:rPr>
        <w:t>List of tasks</w:t>
      </w:r>
      <w:bookmarkEnd w:id="4"/>
      <w:r w:rsidRPr="00990400">
        <w:rPr>
          <w:color w:val="000000" w:themeColor="text1"/>
          <w:sz w:val="32"/>
          <w:lang w:val="en-US"/>
        </w:rPr>
        <w:t xml:space="preserve"> </w:t>
      </w:r>
      <w:r w:rsidRPr="00990400">
        <w:rPr>
          <w:lang w:val="en-US"/>
        </w:rPr>
        <w:t>(main functionality of your project)</w:t>
      </w:r>
    </w:p>
    <w:p w14:paraId="5F102867" w14:textId="77777777" w:rsidR="008251ED" w:rsidRPr="00990400" w:rsidRDefault="008251ED" w:rsidP="001E4A01">
      <w:pPr>
        <w:rPr>
          <w:lang w:val="en-US"/>
        </w:rPr>
      </w:pPr>
    </w:p>
    <w:p w14:paraId="6A760146" w14:textId="18368291" w:rsidR="00790FCA" w:rsidRDefault="00790FCA" w:rsidP="008251ED">
      <w:pPr>
        <w:pStyle w:val="Sraopastraipa"/>
        <w:numPr>
          <w:ilvl w:val="0"/>
          <w:numId w:val="1"/>
        </w:numPr>
        <w:rPr>
          <w:lang w:val="en-US"/>
        </w:rPr>
      </w:pPr>
      <w:r>
        <w:rPr>
          <w:lang w:val="en-US"/>
        </w:rPr>
        <w:t>Getting a Character</w:t>
      </w:r>
    </w:p>
    <w:p w14:paraId="691755D3" w14:textId="29DBAB12" w:rsidR="00790FCA" w:rsidRDefault="00790FCA" w:rsidP="008251ED">
      <w:pPr>
        <w:pStyle w:val="Sraopastraipa"/>
        <w:numPr>
          <w:ilvl w:val="0"/>
          <w:numId w:val="1"/>
        </w:numPr>
        <w:rPr>
          <w:lang w:val="en-US"/>
        </w:rPr>
      </w:pPr>
      <w:r>
        <w:rPr>
          <w:lang w:val="en-US"/>
        </w:rPr>
        <w:t>Making character movement with animations</w:t>
      </w:r>
    </w:p>
    <w:p w14:paraId="7EEBB5DF" w14:textId="43FC7B5E" w:rsidR="00193744" w:rsidRDefault="00193744" w:rsidP="008251ED">
      <w:pPr>
        <w:pStyle w:val="Sraopastraipa"/>
        <w:numPr>
          <w:ilvl w:val="0"/>
          <w:numId w:val="1"/>
        </w:numPr>
        <w:rPr>
          <w:lang w:val="en-US"/>
        </w:rPr>
      </w:pPr>
      <w:r>
        <w:rPr>
          <w:lang w:val="en-US"/>
        </w:rPr>
        <w:t>Adding more game objects and lights</w:t>
      </w:r>
    </w:p>
    <w:p w14:paraId="7EA83081" w14:textId="1A597F58" w:rsidR="008251ED" w:rsidRDefault="00DB49E6" w:rsidP="008251ED">
      <w:pPr>
        <w:pStyle w:val="Sraopastraipa"/>
        <w:numPr>
          <w:ilvl w:val="0"/>
          <w:numId w:val="1"/>
        </w:numPr>
        <w:rPr>
          <w:lang w:val="en-US"/>
        </w:rPr>
      </w:pPr>
      <w:r>
        <w:rPr>
          <w:lang w:val="en-US"/>
        </w:rPr>
        <w:t xml:space="preserve">Making player die when saw touches him and giving points when player collects </w:t>
      </w:r>
      <w:proofErr w:type="gramStart"/>
      <w:r>
        <w:rPr>
          <w:lang w:val="en-US"/>
        </w:rPr>
        <w:t>them</w:t>
      </w:r>
      <w:proofErr w:type="gramEnd"/>
      <w:r>
        <w:rPr>
          <w:lang w:val="en-US"/>
        </w:rPr>
        <w:t xml:space="preserve"> </w:t>
      </w:r>
    </w:p>
    <w:p w14:paraId="767709E3" w14:textId="1AC03FE0" w:rsidR="000F5C41" w:rsidRPr="00990400" w:rsidRDefault="000F5C41" w:rsidP="008251ED">
      <w:pPr>
        <w:pStyle w:val="Sraopastraipa"/>
        <w:numPr>
          <w:ilvl w:val="0"/>
          <w:numId w:val="1"/>
        </w:numPr>
        <w:rPr>
          <w:lang w:val="en-US"/>
        </w:rPr>
      </w:pPr>
      <w:r>
        <w:rPr>
          <w:lang w:val="en-US"/>
        </w:rPr>
        <w:t>Stopping the game</w:t>
      </w:r>
    </w:p>
    <w:p w14:paraId="1559BC60" w14:textId="77777777" w:rsidR="008251ED" w:rsidRDefault="008251ED" w:rsidP="008251ED">
      <w:pPr>
        <w:rPr>
          <w:lang w:val="en-US"/>
        </w:rPr>
      </w:pPr>
    </w:p>
    <w:p w14:paraId="2E9C7DED" w14:textId="77777777" w:rsidR="00990400" w:rsidRDefault="00990400" w:rsidP="00990400">
      <w:pPr>
        <w:pStyle w:val="Antrat1"/>
        <w:rPr>
          <w:b/>
          <w:color w:val="000000" w:themeColor="text1"/>
          <w:lang w:val="en-US"/>
        </w:rPr>
      </w:pPr>
      <w:bookmarkStart w:id="5" w:name="_Toc72692427"/>
      <w:r w:rsidRPr="00990400">
        <w:rPr>
          <w:b/>
          <w:color w:val="000000" w:themeColor="text1"/>
          <w:lang w:val="en-US"/>
        </w:rPr>
        <w:t>Solution</w:t>
      </w:r>
      <w:bookmarkEnd w:id="5"/>
    </w:p>
    <w:p w14:paraId="4497B8C6" w14:textId="77777777" w:rsidR="00990400" w:rsidRPr="00990400" w:rsidRDefault="00990400" w:rsidP="00990400">
      <w:pPr>
        <w:rPr>
          <w:lang w:val="en-US"/>
        </w:rPr>
      </w:pPr>
    </w:p>
    <w:p w14:paraId="0B986F4E" w14:textId="0ADFE3EC" w:rsidR="00C97685" w:rsidRPr="00990400" w:rsidRDefault="00C97685" w:rsidP="00990400">
      <w:pPr>
        <w:pStyle w:val="Antrat2"/>
        <w:rPr>
          <w:b/>
          <w:color w:val="000000" w:themeColor="text1"/>
          <w:sz w:val="32"/>
          <w:lang w:val="en-US"/>
        </w:rPr>
      </w:pPr>
      <w:bookmarkStart w:id="6" w:name="_Toc72692428"/>
      <w:r w:rsidRPr="00990400">
        <w:rPr>
          <w:b/>
          <w:color w:val="000000" w:themeColor="text1"/>
          <w:sz w:val="32"/>
          <w:lang w:val="en-US"/>
        </w:rPr>
        <w:t xml:space="preserve">Task #1. </w:t>
      </w:r>
      <w:r w:rsidR="00790FCA">
        <w:rPr>
          <w:b/>
          <w:i/>
          <w:color w:val="000000" w:themeColor="text1"/>
          <w:sz w:val="32"/>
          <w:lang w:val="en-US"/>
        </w:rPr>
        <w:t>Getting a Character</w:t>
      </w:r>
      <w:bookmarkEnd w:id="6"/>
    </w:p>
    <w:p w14:paraId="71F2C1F9" w14:textId="20155BAB" w:rsidR="00EE7CA2" w:rsidRPr="00A944BE" w:rsidRDefault="00C97685" w:rsidP="00A944BE">
      <w:pPr>
        <w:jc w:val="both"/>
        <w:rPr>
          <w:rFonts w:asciiTheme="minorHAnsi" w:hAnsiTheme="minorHAnsi"/>
          <w:lang w:val="en-US"/>
        </w:rPr>
      </w:pPr>
      <w:r w:rsidRPr="00A944BE">
        <w:rPr>
          <w:rFonts w:asciiTheme="minorHAnsi" w:hAnsiTheme="minorHAnsi"/>
          <w:lang w:val="en-US"/>
        </w:rPr>
        <w:t xml:space="preserve">Description of </w:t>
      </w:r>
      <w:r w:rsidR="002A0DAA">
        <w:rPr>
          <w:rFonts w:asciiTheme="minorHAnsi" w:hAnsiTheme="minorHAnsi"/>
          <w:lang w:val="en-US"/>
        </w:rPr>
        <w:t xml:space="preserve">the </w:t>
      </w:r>
      <w:r w:rsidRPr="00A944BE">
        <w:rPr>
          <w:rFonts w:asciiTheme="minorHAnsi" w:hAnsiTheme="minorHAnsi"/>
          <w:lang w:val="en-US"/>
        </w:rPr>
        <w:t>implementation (3-5 sentences)</w:t>
      </w:r>
      <w:r w:rsidR="00A944BE" w:rsidRPr="00A944BE">
        <w:rPr>
          <w:rFonts w:asciiTheme="minorHAnsi" w:hAnsiTheme="minorHAnsi"/>
          <w:lang w:val="en-US"/>
        </w:rPr>
        <w:t>.</w:t>
      </w:r>
      <w:r w:rsidR="00790FCA">
        <w:rPr>
          <w:rFonts w:asciiTheme="minorHAnsi" w:hAnsiTheme="minorHAnsi"/>
          <w:lang w:val="en-US"/>
        </w:rPr>
        <w:t xml:space="preserve"> For character I chose free character from asset store (</w:t>
      </w:r>
      <w:hyperlink w:anchor="_Literature_list" w:history="1">
        <w:r w:rsidR="00790FCA" w:rsidRPr="00790FCA">
          <w:rPr>
            <w:rStyle w:val="Hipersaitas"/>
            <w:lang w:val="en-US"/>
          </w:rPr>
          <w:t>Source #1</w:t>
        </w:r>
      </w:hyperlink>
      <w:r w:rsidR="00790FCA">
        <w:rPr>
          <w:rFonts w:asciiTheme="minorHAnsi" w:hAnsiTheme="minorHAnsi"/>
          <w:lang w:val="en-US"/>
        </w:rPr>
        <w:t xml:space="preserve">). It has free textures as well as animations, so I chose it to quick understand how everything works. For future I think I will be able to create my own character with </w:t>
      </w:r>
      <w:proofErr w:type="gramStart"/>
      <w:r w:rsidR="00790FCA">
        <w:rPr>
          <w:rFonts w:asciiTheme="minorHAnsi" w:hAnsiTheme="minorHAnsi"/>
          <w:lang w:val="en-US"/>
        </w:rPr>
        <w:t>Blender, or</w:t>
      </w:r>
      <w:proofErr w:type="gramEnd"/>
      <w:r w:rsidR="00790FCA">
        <w:rPr>
          <w:rFonts w:asciiTheme="minorHAnsi" w:hAnsiTheme="minorHAnsi"/>
          <w:lang w:val="en-US"/>
        </w:rPr>
        <w:t xml:space="preserve"> make it from objects in Unity itself.</w:t>
      </w:r>
    </w:p>
    <w:p w14:paraId="090867F8" w14:textId="77777777" w:rsidR="00EE7CA2" w:rsidRPr="00990400" w:rsidRDefault="00EE7CA2" w:rsidP="00C97685">
      <w:pPr>
        <w:rPr>
          <w:lang w:val="en-US"/>
        </w:rPr>
      </w:pPr>
    </w:p>
    <w:p w14:paraId="228947F9" w14:textId="217E53B2" w:rsidR="00C97685" w:rsidRPr="00990400" w:rsidRDefault="00790FCA" w:rsidP="00C97685">
      <w:pPr>
        <w:jc w:val="center"/>
        <w:rPr>
          <w:lang w:val="en-US"/>
        </w:rPr>
      </w:pPr>
      <w:r w:rsidRPr="00790FCA">
        <w:rPr>
          <w:noProof/>
          <w:lang w:val="en-US"/>
        </w:rPr>
        <w:drawing>
          <wp:inline distT="0" distB="0" distL="0" distR="0" wp14:anchorId="065DA677" wp14:editId="51C7CBB1">
            <wp:extent cx="3820058" cy="5077534"/>
            <wp:effectExtent l="0" t="0" r="952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20058" cy="5077534"/>
                    </a:xfrm>
                    <a:prstGeom prst="rect">
                      <a:avLst/>
                    </a:prstGeom>
                  </pic:spPr>
                </pic:pic>
              </a:graphicData>
            </a:graphic>
          </wp:inline>
        </w:drawing>
      </w:r>
    </w:p>
    <w:p w14:paraId="079ADBC0" w14:textId="6142115D" w:rsidR="00C97685" w:rsidRPr="00990400" w:rsidRDefault="00C97685" w:rsidP="00C97685">
      <w:pPr>
        <w:pStyle w:val="Antrat"/>
        <w:jc w:val="center"/>
        <w:rPr>
          <w:b w:val="0"/>
          <w:lang w:val="en-US"/>
        </w:rPr>
      </w:pPr>
      <w:bookmarkStart w:id="7" w:name="_Toc189252"/>
      <w:bookmarkStart w:id="8" w:name="_Toc189291"/>
      <w:bookmarkStart w:id="9" w:name="_Toc192402"/>
      <w:bookmarkStart w:id="10" w:name="_Toc72692462"/>
      <w:r w:rsidRPr="00990400">
        <w:rPr>
          <w:lang w:val="en-US"/>
        </w:rPr>
        <w:t xml:space="preserve">Figure </w:t>
      </w:r>
      <w:r w:rsidRPr="00990400">
        <w:rPr>
          <w:lang w:val="en-US"/>
        </w:rPr>
        <w:fldChar w:fldCharType="begin"/>
      </w:r>
      <w:r w:rsidRPr="00990400">
        <w:rPr>
          <w:lang w:val="en-US"/>
        </w:rPr>
        <w:instrText xml:space="preserve"> SEQ Figure \* ARABIC </w:instrText>
      </w:r>
      <w:r w:rsidRPr="00990400">
        <w:rPr>
          <w:lang w:val="en-US"/>
        </w:rPr>
        <w:fldChar w:fldCharType="separate"/>
      </w:r>
      <w:r w:rsidR="00071371">
        <w:rPr>
          <w:noProof/>
          <w:lang w:val="en-US"/>
        </w:rPr>
        <w:t>1</w:t>
      </w:r>
      <w:r w:rsidRPr="00990400">
        <w:rPr>
          <w:lang w:val="en-US"/>
        </w:rPr>
        <w:fldChar w:fldCharType="end"/>
      </w:r>
      <w:r w:rsidRPr="00990400">
        <w:rPr>
          <w:lang w:val="en-US"/>
        </w:rPr>
        <w:t xml:space="preserve">. </w:t>
      </w:r>
      <w:bookmarkEnd w:id="7"/>
      <w:bookmarkEnd w:id="8"/>
      <w:bookmarkEnd w:id="9"/>
      <w:r w:rsidR="000F5C41">
        <w:rPr>
          <w:b w:val="0"/>
          <w:lang w:val="en-US"/>
        </w:rPr>
        <w:t>Character</w:t>
      </w:r>
      <w:bookmarkEnd w:id="10"/>
    </w:p>
    <w:p w14:paraId="5AED0261" w14:textId="77777777" w:rsidR="00C97685" w:rsidRPr="00990400" w:rsidRDefault="00C97685" w:rsidP="00C97685">
      <w:pPr>
        <w:rPr>
          <w:lang w:val="en-US"/>
        </w:rPr>
      </w:pPr>
    </w:p>
    <w:p w14:paraId="5F1AC7FF" w14:textId="77777777" w:rsidR="00C97685" w:rsidRPr="00990400" w:rsidRDefault="00C97685" w:rsidP="00C97685">
      <w:pPr>
        <w:rPr>
          <w:lang w:val="en-US"/>
        </w:rPr>
      </w:pPr>
    </w:p>
    <w:p w14:paraId="217769DD" w14:textId="61D4065E" w:rsidR="00C97685" w:rsidRPr="00990400" w:rsidRDefault="00C97685" w:rsidP="00990400">
      <w:pPr>
        <w:pStyle w:val="Antrat2"/>
        <w:rPr>
          <w:b/>
          <w:color w:val="000000" w:themeColor="text1"/>
          <w:sz w:val="32"/>
          <w:lang w:val="en-US"/>
        </w:rPr>
      </w:pPr>
      <w:bookmarkStart w:id="11" w:name="_Toc72692429"/>
      <w:r w:rsidRPr="00990400">
        <w:rPr>
          <w:b/>
          <w:color w:val="000000" w:themeColor="text1"/>
          <w:sz w:val="32"/>
          <w:lang w:val="en-US"/>
        </w:rPr>
        <w:t xml:space="preserve">Task #2. </w:t>
      </w:r>
      <w:r w:rsidR="00790FCA">
        <w:rPr>
          <w:b/>
          <w:i/>
          <w:color w:val="000000" w:themeColor="text1"/>
          <w:sz w:val="32"/>
          <w:lang w:val="en-US"/>
        </w:rPr>
        <w:t>Making character move with animations</w:t>
      </w:r>
      <w:bookmarkEnd w:id="11"/>
    </w:p>
    <w:p w14:paraId="7D251028" w14:textId="7978301F" w:rsidR="00C97685" w:rsidRDefault="00C97685" w:rsidP="00790FCA">
      <w:pPr>
        <w:jc w:val="both"/>
        <w:rPr>
          <w:lang w:val="en-US"/>
        </w:rPr>
      </w:pPr>
      <w:r w:rsidRPr="00790FCA">
        <w:rPr>
          <w:lang w:val="en-US"/>
        </w:rPr>
        <w:t xml:space="preserve">Description of </w:t>
      </w:r>
      <w:r w:rsidR="002A0DAA" w:rsidRPr="00790FCA">
        <w:rPr>
          <w:lang w:val="en-US"/>
        </w:rPr>
        <w:t xml:space="preserve">the </w:t>
      </w:r>
      <w:r w:rsidRPr="00790FCA">
        <w:rPr>
          <w:lang w:val="en-US"/>
        </w:rPr>
        <w:t>implementation (3-5 sentences)</w:t>
      </w:r>
      <w:r w:rsidR="00A944BE" w:rsidRPr="00790FCA">
        <w:rPr>
          <w:lang w:val="en-US"/>
        </w:rPr>
        <w:t>.</w:t>
      </w:r>
      <w:r w:rsidR="00790FCA" w:rsidRPr="00790FCA">
        <w:rPr>
          <w:lang w:val="en-US"/>
        </w:rPr>
        <w:t xml:space="preserve"> For making my character move, I created a </w:t>
      </w:r>
      <w:proofErr w:type="spellStart"/>
      <w:r w:rsidR="00790FCA" w:rsidRPr="00790FCA">
        <w:rPr>
          <w:lang w:val="en-US"/>
        </w:rPr>
        <w:t>movementController</w:t>
      </w:r>
      <w:proofErr w:type="spellEnd"/>
      <w:r w:rsidR="00790FCA" w:rsidRPr="00790FCA">
        <w:rPr>
          <w:lang w:val="en-US"/>
        </w:rPr>
        <w:t>. It has these properties:</w:t>
      </w:r>
    </w:p>
    <w:p w14:paraId="12DB11B8" w14:textId="3F13A14D" w:rsidR="00790FCA" w:rsidRDefault="00790FCA" w:rsidP="00790FCA">
      <w:pPr>
        <w:pStyle w:val="Sraopastraipa"/>
        <w:numPr>
          <w:ilvl w:val="0"/>
          <w:numId w:val="10"/>
        </w:numPr>
        <w:jc w:val="both"/>
        <w:rPr>
          <w:lang w:val="en-US"/>
        </w:rPr>
      </w:pPr>
      <w:proofErr w:type="spellStart"/>
      <w:r>
        <w:rPr>
          <w:lang w:val="en-US"/>
        </w:rPr>
        <w:t>movementSpeed</w:t>
      </w:r>
      <w:proofErr w:type="spellEnd"/>
      <w:r>
        <w:rPr>
          <w:lang w:val="en-US"/>
        </w:rPr>
        <w:t xml:space="preserve"> – how fast character moves </w:t>
      </w:r>
      <w:proofErr w:type="gramStart"/>
      <w:r>
        <w:rPr>
          <w:lang w:val="en-US"/>
        </w:rPr>
        <w:t>at the moment</w:t>
      </w:r>
      <w:proofErr w:type="gramEnd"/>
      <w:r>
        <w:rPr>
          <w:lang w:val="en-US"/>
        </w:rPr>
        <w:t>.</w:t>
      </w:r>
    </w:p>
    <w:p w14:paraId="2E917625" w14:textId="44D8752A" w:rsidR="00790FCA" w:rsidRDefault="00790FCA" w:rsidP="00790FCA">
      <w:pPr>
        <w:pStyle w:val="Sraopastraipa"/>
        <w:numPr>
          <w:ilvl w:val="0"/>
          <w:numId w:val="10"/>
        </w:numPr>
        <w:jc w:val="both"/>
        <w:rPr>
          <w:lang w:val="en-US"/>
        </w:rPr>
      </w:pPr>
      <w:proofErr w:type="spellStart"/>
      <w:r>
        <w:rPr>
          <w:lang w:val="en-US"/>
        </w:rPr>
        <w:t>walkingSpeed</w:t>
      </w:r>
      <w:proofErr w:type="spellEnd"/>
      <w:r>
        <w:rPr>
          <w:lang w:val="en-US"/>
        </w:rPr>
        <w:t xml:space="preserve"> – how fast character moves when walking.</w:t>
      </w:r>
    </w:p>
    <w:p w14:paraId="199BB444" w14:textId="6044A771" w:rsidR="00790FCA" w:rsidRDefault="00790FCA" w:rsidP="00790FCA">
      <w:pPr>
        <w:pStyle w:val="Sraopastraipa"/>
        <w:numPr>
          <w:ilvl w:val="0"/>
          <w:numId w:val="10"/>
        </w:numPr>
        <w:jc w:val="both"/>
        <w:rPr>
          <w:lang w:val="en-US"/>
        </w:rPr>
      </w:pPr>
      <w:proofErr w:type="spellStart"/>
      <w:r>
        <w:rPr>
          <w:lang w:val="en-US"/>
        </w:rPr>
        <w:t>runningSpeed</w:t>
      </w:r>
      <w:proofErr w:type="spellEnd"/>
      <w:r>
        <w:rPr>
          <w:lang w:val="en-US"/>
        </w:rPr>
        <w:t xml:space="preserve"> - how fast character moves when running.</w:t>
      </w:r>
    </w:p>
    <w:p w14:paraId="57E46D3D" w14:textId="6DCBF178" w:rsidR="00790FCA" w:rsidRDefault="00790FCA" w:rsidP="00790FCA">
      <w:pPr>
        <w:pStyle w:val="Sraopastraipa"/>
        <w:numPr>
          <w:ilvl w:val="0"/>
          <w:numId w:val="10"/>
        </w:numPr>
        <w:jc w:val="both"/>
        <w:rPr>
          <w:lang w:val="en-US"/>
        </w:rPr>
      </w:pPr>
      <w:proofErr w:type="spellStart"/>
      <w:r>
        <w:rPr>
          <w:lang w:val="en-US"/>
        </w:rPr>
        <w:t>jumpHeight</w:t>
      </w:r>
      <w:proofErr w:type="spellEnd"/>
      <w:r>
        <w:rPr>
          <w:lang w:val="en-US"/>
        </w:rPr>
        <w:t xml:space="preserve"> – how high can character jump.</w:t>
      </w:r>
    </w:p>
    <w:p w14:paraId="43FB82E0" w14:textId="104A34A3" w:rsidR="00790FCA" w:rsidRDefault="00790FCA" w:rsidP="00790FCA">
      <w:pPr>
        <w:pStyle w:val="Sraopastraipa"/>
        <w:numPr>
          <w:ilvl w:val="0"/>
          <w:numId w:val="10"/>
        </w:numPr>
        <w:jc w:val="both"/>
        <w:rPr>
          <w:lang w:val="en-US"/>
        </w:rPr>
      </w:pPr>
      <w:proofErr w:type="spellStart"/>
      <w:r>
        <w:rPr>
          <w:lang w:val="en-US"/>
        </w:rPr>
        <w:t>isGrounded</w:t>
      </w:r>
      <w:proofErr w:type="spellEnd"/>
      <w:r>
        <w:rPr>
          <w:lang w:val="en-US"/>
        </w:rPr>
        <w:t xml:space="preserve"> – checks whether the character is on the </w:t>
      </w:r>
      <w:proofErr w:type="gramStart"/>
      <w:r>
        <w:rPr>
          <w:lang w:val="en-US"/>
        </w:rPr>
        <w:t>ground</w:t>
      </w:r>
      <w:proofErr w:type="gramEnd"/>
    </w:p>
    <w:p w14:paraId="09D20F42" w14:textId="7E66B4F5" w:rsidR="00790FCA" w:rsidRDefault="00790FCA" w:rsidP="00790FCA">
      <w:pPr>
        <w:pStyle w:val="Sraopastraipa"/>
        <w:numPr>
          <w:ilvl w:val="0"/>
          <w:numId w:val="10"/>
        </w:numPr>
        <w:jc w:val="both"/>
        <w:rPr>
          <w:lang w:val="en-US"/>
        </w:rPr>
      </w:pPr>
      <w:proofErr w:type="spellStart"/>
      <w:r>
        <w:rPr>
          <w:lang w:val="en-US"/>
        </w:rPr>
        <w:t>groundCheckDistance</w:t>
      </w:r>
      <w:proofErr w:type="spellEnd"/>
      <w:r>
        <w:rPr>
          <w:lang w:val="en-US"/>
        </w:rPr>
        <w:t xml:space="preserve"> – distance when character is on the ground and when </w:t>
      </w:r>
      <w:proofErr w:type="gramStart"/>
      <w:r>
        <w:rPr>
          <w:lang w:val="en-US"/>
        </w:rPr>
        <w:t>it’s</w:t>
      </w:r>
      <w:proofErr w:type="gramEnd"/>
      <w:r>
        <w:rPr>
          <w:lang w:val="en-US"/>
        </w:rPr>
        <w:t xml:space="preserve"> not. For instance, if you set it 2, the character will be in y level </w:t>
      </w:r>
      <w:proofErr w:type="gramStart"/>
      <w:r>
        <w:rPr>
          <w:lang w:val="en-US"/>
        </w:rPr>
        <w:t>2</w:t>
      </w:r>
      <w:proofErr w:type="gramEnd"/>
      <w:r>
        <w:rPr>
          <w:lang w:val="en-US"/>
        </w:rPr>
        <w:t xml:space="preserve"> and it will understand that character is on the ground.</w:t>
      </w:r>
    </w:p>
    <w:p w14:paraId="453906AD" w14:textId="2162E8A6" w:rsidR="00790FCA" w:rsidRDefault="00790FCA" w:rsidP="00790FCA">
      <w:pPr>
        <w:pStyle w:val="Sraopastraipa"/>
        <w:numPr>
          <w:ilvl w:val="0"/>
          <w:numId w:val="10"/>
        </w:numPr>
        <w:jc w:val="both"/>
        <w:rPr>
          <w:lang w:val="en-US"/>
        </w:rPr>
      </w:pPr>
      <w:proofErr w:type="spellStart"/>
      <w:r>
        <w:rPr>
          <w:lang w:val="en-US"/>
        </w:rPr>
        <w:t>groundMask</w:t>
      </w:r>
      <w:proofErr w:type="spellEnd"/>
      <w:r>
        <w:rPr>
          <w:lang w:val="en-US"/>
        </w:rPr>
        <w:t xml:space="preserve"> – layer that is defined as a </w:t>
      </w:r>
      <w:proofErr w:type="gramStart"/>
      <w:r>
        <w:rPr>
          <w:lang w:val="en-US"/>
        </w:rPr>
        <w:t>ground</w:t>
      </w:r>
      <w:proofErr w:type="gramEnd"/>
    </w:p>
    <w:p w14:paraId="03F44C4D" w14:textId="603FF038" w:rsidR="00790FCA" w:rsidRDefault="00790FCA" w:rsidP="00790FCA">
      <w:pPr>
        <w:pStyle w:val="Sraopastraipa"/>
        <w:numPr>
          <w:ilvl w:val="0"/>
          <w:numId w:val="10"/>
        </w:numPr>
        <w:jc w:val="both"/>
        <w:rPr>
          <w:lang w:val="en-US"/>
        </w:rPr>
      </w:pPr>
      <w:r>
        <w:rPr>
          <w:lang w:val="en-US"/>
        </w:rPr>
        <w:t xml:space="preserve">gravity </w:t>
      </w:r>
      <w:r w:rsidR="00193744">
        <w:rPr>
          <w:lang w:val="en-US"/>
        </w:rPr>
        <w:t>–</w:t>
      </w:r>
      <w:r>
        <w:rPr>
          <w:lang w:val="en-US"/>
        </w:rPr>
        <w:t xml:space="preserve"> </w:t>
      </w:r>
      <w:r w:rsidR="00193744">
        <w:rPr>
          <w:lang w:val="en-US"/>
        </w:rPr>
        <w:t xml:space="preserve">Gravity for when character jumps. It may be </w:t>
      </w:r>
      <w:proofErr w:type="gramStart"/>
      <w:r w:rsidR="00193744">
        <w:rPr>
          <w:lang w:val="en-US"/>
        </w:rPr>
        <w:t>set,</w:t>
      </w:r>
      <w:proofErr w:type="gramEnd"/>
      <w:r w:rsidR="00193744">
        <w:rPr>
          <w:lang w:val="en-US"/>
        </w:rPr>
        <w:t xml:space="preserve"> however I intend to make it static in future.</w:t>
      </w:r>
    </w:p>
    <w:p w14:paraId="223112CE" w14:textId="77777777" w:rsidR="00193744" w:rsidRPr="00193744" w:rsidRDefault="00193744" w:rsidP="00193744">
      <w:pPr>
        <w:jc w:val="both"/>
        <w:rPr>
          <w:lang w:val="en-US"/>
        </w:rPr>
      </w:pPr>
    </w:p>
    <w:p w14:paraId="61EDD4E0" w14:textId="47C6EE5C" w:rsidR="00C97685" w:rsidRPr="00990400" w:rsidRDefault="00193744" w:rsidP="00C97685">
      <w:pPr>
        <w:rPr>
          <w:lang w:val="en-US"/>
        </w:rPr>
      </w:pPr>
      <w:r>
        <w:rPr>
          <w:lang w:val="en-US"/>
        </w:rPr>
        <w:t xml:space="preserve">As well as properties, my controller has references to </w:t>
      </w:r>
      <w:proofErr w:type="spellStart"/>
      <w:r>
        <w:rPr>
          <w:lang w:val="en-US"/>
        </w:rPr>
        <w:t>CharacterController</w:t>
      </w:r>
      <w:proofErr w:type="spellEnd"/>
      <w:r>
        <w:rPr>
          <w:lang w:val="en-US"/>
        </w:rPr>
        <w:t xml:space="preserve"> and Animator for animations. </w:t>
      </w:r>
    </w:p>
    <w:p w14:paraId="7C0C8504" w14:textId="77777777" w:rsidR="00C97685" w:rsidRPr="00990400" w:rsidRDefault="00C97685" w:rsidP="00C97685">
      <w:pPr>
        <w:rPr>
          <w:lang w:val="en-US"/>
        </w:rPr>
      </w:pPr>
    </w:p>
    <w:p w14:paraId="0757DD06" w14:textId="39D0A612" w:rsidR="00C97685" w:rsidRPr="00990400" w:rsidRDefault="00193744" w:rsidP="00C97685">
      <w:pPr>
        <w:rPr>
          <w:lang w:val="en-US"/>
        </w:rPr>
      </w:pPr>
      <w:r>
        <w:rPr>
          <w:lang w:val="en-US"/>
        </w:rPr>
        <w:t xml:space="preserve">Main functionality is in </w:t>
      </w:r>
      <w:proofErr w:type="gramStart"/>
      <w:r>
        <w:rPr>
          <w:lang w:val="en-US"/>
        </w:rPr>
        <w:t>Move(</w:t>
      </w:r>
      <w:proofErr w:type="gramEnd"/>
      <w:r>
        <w:rPr>
          <w:lang w:val="en-US"/>
        </w:rPr>
        <w:t>) function. Additional to that there is Jump, Run, Walk and Idle functions.</w:t>
      </w:r>
    </w:p>
    <w:p w14:paraId="50C6D851" w14:textId="77777777" w:rsidR="00C97685" w:rsidRPr="00990400" w:rsidRDefault="00C97685" w:rsidP="00C97685">
      <w:pPr>
        <w:rPr>
          <w:lang w:val="en-US"/>
        </w:rPr>
      </w:pPr>
      <w:r w:rsidRPr="00990400">
        <w:rPr>
          <w:noProof/>
          <w:lang w:val="en-US"/>
        </w:rPr>
        <w:lastRenderedPageBreak/>
        <mc:AlternateContent>
          <mc:Choice Requires="wpg">
            <w:drawing>
              <wp:inline distT="0" distB="0" distL="0" distR="0" wp14:anchorId="224FBE59" wp14:editId="10EC5034">
                <wp:extent cx="6278880" cy="5851525"/>
                <wp:effectExtent l="0" t="0" r="26670" b="15875"/>
                <wp:docPr id="15" name="Группа 15"/>
                <wp:cNvGraphicFramePr/>
                <a:graphic xmlns:a="http://schemas.openxmlformats.org/drawingml/2006/main">
                  <a:graphicData uri="http://schemas.microsoft.com/office/word/2010/wordprocessingGroup">
                    <wpg:wgp>
                      <wpg:cNvGrpSpPr/>
                      <wpg:grpSpPr>
                        <a:xfrm>
                          <a:off x="0" y="0"/>
                          <a:ext cx="6278880" cy="5851525"/>
                          <a:chOff x="0" y="7172"/>
                          <a:chExt cx="7369051" cy="907228"/>
                        </a:xfrm>
                      </wpg:grpSpPr>
                      <wps:wsp>
                        <wps:cNvPr id="16" name="Прямоугольник 16"/>
                        <wps:cNvSpPr/>
                        <wps:spPr>
                          <a:xfrm>
                            <a:off x="0" y="7172"/>
                            <a:ext cx="7369051" cy="907228"/>
                          </a:xfrm>
                          <a:prstGeom prst="rect">
                            <a:avLst/>
                          </a:prstGeom>
                          <a:solidFill>
                            <a:schemeClr val="accent1">
                              <a:lumMod val="20000"/>
                              <a:lumOff val="80000"/>
                            </a:schemeClr>
                          </a:solidFill>
                          <a:ln>
                            <a:solidFill>
                              <a:schemeClr val="bg2">
                                <a:lumMod val="9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Надпись 17"/>
                        <wps:cNvSpPr txBox="1"/>
                        <wps:spPr>
                          <a:xfrm>
                            <a:off x="152844" y="16877"/>
                            <a:ext cx="6974813" cy="879071"/>
                          </a:xfrm>
                          <a:prstGeom prst="rect">
                            <a:avLst/>
                          </a:prstGeom>
                          <a:solidFill>
                            <a:schemeClr val="lt1"/>
                          </a:solidFill>
                          <a:ln w="6350">
                            <a:solidFill>
                              <a:prstClr val="black"/>
                            </a:solidFill>
                          </a:ln>
                        </wps:spPr>
                        <wps:txbx>
                          <w:txbxContent>
                            <w:p w14:paraId="45821C44"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Move(</w:t>
                              </w:r>
                              <w:proofErr w:type="gramEnd"/>
                              <w:r>
                                <w:rPr>
                                  <w:rFonts w:ascii="Consolas" w:eastAsiaTheme="minorHAnsi" w:hAnsi="Consolas" w:cs="Consolas"/>
                                  <w:color w:val="000000"/>
                                  <w:sz w:val="19"/>
                                  <w:szCs w:val="19"/>
                                  <w:lang w:val="en-US" w:eastAsia="en-US"/>
                                </w:rPr>
                                <w:t>)</w:t>
                              </w:r>
                            </w:p>
                            <w:p w14:paraId="2B833558"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3A2463C"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isGrounded</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Physics.CheckSphere</w:t>
                              </w:r>
                              <w:proofErr w:type="spellEnd"/>
                              <w:r>
                                <w:rPr>
                                  <w:rFonts w:ascii="Consolas" w:eastAsiaTheme="minorHAnsi" w:hAnsi="Consolas" w:cs="Consolas"/>
                                  <w:color w:val="000000"/>
                                  <w:sz w:val="19"/>
                                  <w:szCs w:val="19"/>
                                  <w:lang w:val="en-US" w:eastAsia="en-US"/>
                                </w:rPr>
                                <w:t>(</w:t>
                              </w:r>
                              <w:proofErr w:type="spellStart"/>
                              <w:proofErr w:type="gramStart"/>
                              <w:r>
                                <w:rPr>
                                  <w:rFonts w:ascii="Consolas" w:eastAsiaTheme="minorHAnsi" w:hAnsi="Consolas" w:cs="Consolas"/>
                                  <w:color w:val="000000"/>
                                  <w:sz w:val="19"/>
                                  <w:szCs w:val="19"/>
                                  <w:lang w:val="en-US" w:eastAsia="en-US"/>
                                </w:rPr>
                                <w:t>transform.position</w:t>
                              </w:r>
                              <w:proofErr w:type="spellEnd"/>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groundCheckDistance</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groundMask</w:t>
                              </w:r>
                              <w:proofErr w:type="spellEnd"/>
                              <w:r>
                                <w:rPr>
                                  <w:rFonts w:ascii="Consolas" w:eastAsiaTheme="minorHAnsi" w:hAnsi="Consolas" w:cs="Consolas"/>
                                  <w:color w:val="000000"/>
                                  <w:sz w:val="19"/>
                                  <w:szCs w:val="19"/>
                                  <w:lang w:val="en-US" w:eastAsia="en-US"/>
                                </w:rPr>
                                <w:t>);</w:t>
                              </w:r>
                            </w:p>
                            <w:p w14:paraId="636D60C2"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p>
                            <w:p w14:paraId="7625E111"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isGrounded</w:t>
                              </w:r>
                              <w:proofErr w:type="spellEnd"/>
                              <w:r>
                                <w:rPr>
                                  <w:rFonts w:ascii="Consolas" w:eastAsiaTheme="minorHAnsi" w:hAnsi="Consolas" w:cs="Consolas"/>
                                  <w:color w:val="000000"/>
                                  <w:sz w:val="19"/>
                                  <w:szCs w:val="19"/>
                                  <w:lang w:val="en-US" w:eastAsia="en-US"/>
                                </w:rPr>
                                <w:t xml:space="preserve"> &amp;&amp; </w:t>
                              </w:r>
                              <w:proofErr w:type="spellStart"/>
                              <w:r>
                                <w:rPr>
                                  <w:rFonts w:ascii="Consolas" w:eastAsiaTheme="minorHAnsi" w:hAnsi="Consolas" w:cs="Consolas"/>
                                  <w:color w:val="000000"/>
                                  <w:sz w:val="19"/>
                                  <w:szCs w:val="19"/>
                                  <w:lang w:val="en-US" w:eastAsia="en-US"/>
                                </w:rPr>
                                <w:t>velocity.y</w:t>
                              </w:r>
                              <w:proofErr w:type="spellEnd"/>
                              <w:r>
                                <w:rPr>
                                  <w:rFonts w:ascii="Consolas" w:eastAsiaTheme="minorHAnsi" w:hAnsi="Consolas" w:cs="Consolas"/>
                                  <w:color w:val="000000"/>
                                  <w:sz w:val="19"/>
                                  <w:szCs w:val="19"/>
                                  <w:lang w:val="en-US" w:eastAsia="en-US"/>
                                </w:rPr>
                                <w:t xml:space="preserve"> &lt; 0)</w:t>
                              </w:r>
                            </w:p>
                            <w:p w14:paraId="26384D47"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8F95942"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velocity.y</w:t>
                              </w:r>
                              <w:proofErr w:type="spellEnd"/>
                              <w:proofErr w:type="gramEnd"/>
                              <w:r>
                                <w:rPr>
                                  <w:rFonts w:ascii="Consolas" w:eastAsiaTheme="minorHAnsi" w:hAnsi="Consolas" w:cs="Consolas"/>
                                  <w:color w:val="000000"/>
                                  <w:sz w:val="19"/>
                                  <w:szCs w:val="19"/>
                                  <w:lang w:val="en-US" w:eastAsia="en-US"/>
                                </w:rPr>
                                <w:t xml:space="preserve"> = -2f;</w:t>
                              </w:r>
                            </w:p>
                            <w:p w14:paraId="70E22937"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F5426EE"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p>
                            <w:p w14:paraId="4A664D5B"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moveZ</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Input.GetAxis</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"Vertical"</w:t>
                              </w:r>
                              <w:proofErr w:type="gramStart"/>
                              <w:r>
                                <w:rPr>
                                  <w:rFonts w:ascii="Consolas" w:eastAsiaTheme="minorHAnsi" w:hAnsi="Consolas" w:cs="Consolas"/>
                                  <w:color w:val="000000"/>
                                  <w:sz w:val="19"/>
                                  <w:szCs w:val="19"/>
                                  <w:lang w:val="en-US" w:eastAsia="en-US"/>
                                </w:rPr>
                                <w:t>);</w:t>
                              </w:r>
                              <w:proofErr w:type="gramEnd"/>
                            </w:p>
                            <w:p w14:paraId="51B26E2E"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moveX</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Input.GetAxis</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"Horizontal"</w:t>
                              </w:r>
                              <w:proofErr w:type="gramStart"/>
                              <w:r>
                                <w:rPr>
                                  <w:rFonts w:ascii="Consolas" w:eastAsiaTheme="minorHAnsi" w:hAnsi="Consolas" w:cs="Consolas"/>
                                  <w:color w:val="000000"/>
                                  <w:sz w:val="19"/>
                                  <w:szCs w:val="19"/>
                                  <w:lang w:val="en-US" w:eastAsia="en-US"/>
                                </w:rPr>
                                <w:t>);</w:t>
                              </w:r>
                              <w:proofErr w:type="gramEnd"/>
                            </w:p>
                            <w:p w14:paraId="4539B78C"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p>
                            <w:p w14:paraId="524351B8"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p>
                            <w:p w14:paraId="7BA2F434"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moveDirection</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w:t>
                              </w:r>
                              <w:proofErr w:type="spellStart"/>
                              <w:r>
                                <w:rPr>
                                  <w:rFonts w:ascii="Consolas" w:eastAsiaTheme="minorHAnsi" w:hAnsi="Consolas" w:cs="Consolas"/>
                                  <w:color w:val="000000"/>
                                  <w:sz w:val="19"/>
                                  <w:szCs w:val="19"/>
                                  <w:lang w:val="en-US" w:eastAsia="en-US"/>
                                </w:rPr>
                                <w:t>moveX</w:t>
                              </w:r>
                              <w:proofErr w:type="spellEnd"/>
                              <w:r>
                                <w:rPr>
                                  <w:rFonts w:ascii="Consolas" w:eastAsiaTheme="minorHAnsi" w:hAnsi="Consolas" w:cs="Consolas"/>
                                  <w:color w:val="000000"/>
                                  <w:sz w:val="19"/>
                                  <w:szCs w:val="19"/>
                                  <w:lang w:val="en-US" w:eastAsia="en-US"/>
                                </w:rPr>
                                <w:t xml:space="preserve">, 0, </w:t>
                              </w:r>
                              <w:proofErr w:type="spellStart"/>
                              <w:r>
                                <w:rPr>
                                  <w:rFonts w:ascii="Consolas" w:eastAsiaTheme="minorHAnsi" w:hAnsi="Consolas" w:cs="Consolas"/>
                                  <w:color w:val="000000"/>
                                  <w:sz w:val="19"/>
                                  <w:szCs w:val="19"/>
                                  <w:lang w:val="en-US" w:eastAsia="en-US"/>
                                </w:rPr>
                                <w:t>moveZ</w:t>
                              </w:r>
                              <w:proofErr w:type="spellEnd"/>
                              <w:proofErr w:type="gramStart"/>
                              <w:r>
                                <w:rPr>
                                  <w:rFonts w:ascii="Consolas" w:eastAsiaTheme="minorHAnsi" w:hAnsi="Consolas" w:cs="Consolas"/>
                                  <w:color w:val="000000"/>
                                  <w:sz w:val="19"/>
                                  <w:szCs w:val="19"/>
                                  <w:lang w:val="en-US" w:eastAsia="en-US"/>
                                </w:rPr>
                                <w:t>);</w:t>
                              </w:r>
                              <w:proofErr w:type="gramEnd"/>
                            </w:p>
                            <w:p w14:paraId="357F7277"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moveDirection</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transform.TransformDirection</w:t>
                              </w:r>
                              <w:proofErr w:type="spellEnd"/>
                              <w:proofErr w:type="gram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moveDirection</w:t>
                              </w:r>
                              <w:proofErr w:type="spellEnd"/>
                              <w:r>
                                <w:rPr>
                                  <w:rFonts w:ascii="Consolas" w:eastAsiaTheme="minorHAnsi" w:hAnsi="Consolas" w:cs="Consolas"/>
                                  <w:color w:val="000000"/>
                                  <w:sz w:val="19"/>
                                  <w:szCs w:val="19"/>
                                  <w:lang w:val="en-US" w:eastAsia="en-US"/>
                                </w:rPr>
                                <w:t>);</w:t>
                              </w:r>
                            </w:p>
                            <w:p w14:paraId="75571791"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isGrounded</w:t>
                              </w:r>
                              <w:proofErr w:type="spellEnd"/>
                              <w:r>
                                <w:rPr>
                                  <w:rFonts w:ascii="Consolas" w:eastAsiaTheme="minorHAnsi" w:hAnsi="Consolas" w:cs="Consolas"/>
                                  <w:color w:val="000000"/>
                                  <w:sz w:val="19"/>
                                  <w:szCs w:val="19"/>
                                  <w:lang w:val="en-US" w:eastAsia="en-US"/>
                                </w:rPr>
                                <w:t>)</w:t>
                              </w:r>
                            </w:p>
                            <w:p w14:paraId="29301BCD"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5A74058"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moveDirection</w:t>
                              </w:r>
                              <w:proofErr w:type="spellEnd"/>
                              <w:r>
                                <w:rPr>
                                  <w:rFonts w:ascii="Consolas" w:eastAsiaTheme="minorHAnsi" w:hAnsi="Consolas" w:cs="Consolas"/>
                                  <w:color w:val="000000"/>
                                  <w:sz w:val="19"/>
                                  <w:szCs w:val="19"/>
                                  <w:lang w:val="en-US" w:eastAsia="en-US"/>
                                </w:rPr>
                                <w:t xml:space="preserve"> != Vector3.zero &amp;&amp; !</w:t>
                              </w:r>
                              <w:proofErr w:type="spellStart"/>
                              <w:r>
                                <w:rPr>
                                  <w:rFonts w:ascii="Consolas" w:eastAsiaTheme="minorHAnsi" w:hAnsi="Consolas" w:cs="Consolas"/>
                                  <w:color w:val="000000"/>
                                  <w:sz w:val="19"/>
                                  <w:szCs w:val="19"/>
                                  <w:lang w:val="en-US" w:eastAsia="en-US"/>
                                </w:rPr>
                                <w:t>Input.GetKey</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KeyCode.LeftShift</w:t>
                              </w:r>
                              <w:proofErr w:type="spellEnd"/>
                              <w:r>
                                <w:rPr>
                                  <w:rFonts w:ascii="Consolas" w:eastAsiaTheme="minorHAnsi" w:hAnsi="Consolas" w:cs="Consolas"/>
                                  <w:color w:val="000000"/>
                                  <w:sz w:val="19"/>
                                  <w:szCs w:val="19"/>
                                  <w:lang w:val="en-US" w:eastAsia="en-US"/>
                                </w:rPr>
                                <w:t>))</w:t>
                              </w:r>
                            </w:p>
                            <w:p w14:paraId="6C5C44A3"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AC204CC"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Walk(</w:t>
                              </w:r>
                              <w:proofErr w:type="gramEnd"/>
                              <w:r>
                                <w:rPr>
                                  <w:rFonts w:ascii="Consolas" w:eastAsiaTheme="minorHAnsi" w:hAnsi="Consolas" w:cs="Consolas"/>
                                  <w:color w:val="000000"/>
                                  <w:sz w:val="19"/>
                                  <w:szCs w:val="19"/>
                                  <w:lang w:val="en-US" w:eastAsia="en-US"/>
                                </w:rPr>
                                <w:t>);</w:t>
                              </w:r>
                            </w:p>
                            <w:p w14:paraId="703EC905"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3B2A686"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moveDirection</w:t>
                              </w:r>
                              <w:proofErr w:type="spellEnd"/>
                              <w:r>
                                <w:rPr>
                                  <w:rFonts w:ascii="Consolas" w:eastAsiaTheme="minorHAnsi" w:hAnsi="Consolas" w:cs="Consolas"/>
                                  <w:color w:val="000000"/>
                                  <w:sz w:val="19"/>
                                  <w:szCs w:val="19"/>
                                  <w:lang w:val="en-US" w:eastAsia="en-US"/>
                                </w:rPr>
                                <w:t xml:space="preserve"> != Vector3.zero &amp;&amp; </w:t>
                              </w:r>
                              <w:proofErr w:type="spellStart"/>
                              <w:r>
                                <w:rPr>
                                  <w:rFonts w:ascii="Consolas" w:eastAsiaTheme="minorHAnsi" w:hAnsi="Consolas" w:cs="Consolas"/>
                                  <w:color w:val="000000"/>
                                  <w:sz w:val="19"/>
                                  <w:szCs w:val="19"/>
                                  <w:lang w:val="en-US" w:eastAsia="en-US"/>
                                </w:rPr>
                                <w:t>Input.GetKey</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KeyCode.LeftShift</w:t>
                              </w:r>
                              <w:proofErr w:type="spellEnd"/>
                              <w:r>
                                <w:rPr>
                                  <w:rFonts w:ascii="Consolas" w:eastAsiaTheme="minorHAnsi" w:hAnsi="Consolas" w:cs="Consolas"/>
                                  <w:color w:val="000000"/>
                                  <w:sz w:val="19"/>
                                  <w:szCs w:val="19"/>
                                  <w:lang w:val="en-US" w:eastAsia="en-US"/>
                                </w:rPr>
                                <w:t>)){</w:t>
                              </w:r>
                            </w:p>
                            <w:p w14:paraId="67AB371F"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Run(</w:t>
                              </w:r>
                              <w:proofErr w:type="gramEnd"/>
                              <w:r>
                                <w:rPr>
                                  <w:rFonts w:ascii="Consolas" w:eastAsiaTheme="minorHAnsi" w:hAnsi="Consolas" w:cs="Consolas"/>
                                  <w:color w:val="000000"/>
                                  <w:sz w:val="19"/>
                                  <w:szCs w:val="19"/>
                                  <w:lang w:val="en-US" w:eastAsia="en-US"/>
                                </w:rPr>
                                <w:t>);</w:t>
                              </w:r>
                            </w:p>
                            <w:p w14:paraId="2E6E954D"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3627A2C"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moveDirection</w:t>
                              </w:r>
                              <w:proofErr w:type="spellEnd"/>
                              <w:r>
                                <w:rPr>
                                  <w:rFonts w:ascii="Consolas" w:eastAsiaTheme="minorHAnsi" w:hAnsi="Consolas" w:cs="Consolas"/>
                                  <w:color w:val="000000"/>
                                  <w:sz w:val="19"/>
                                  <w:szCs w:val="19"/>
                                  <w:lang w:val="en-US" w:eastAsia="en-US"/>
                                </w:rPr>
                                <w:t xml:space="preserve"> == Vector3.zero)</w:t>
                              </w:r>
                            </w:p>
                            <w:p w14:paraId="53F5C399"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65DA7B7"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Idle(</w:t>
                              </w:r>
                              <w:proofErr w:type="gramEnd"/>
                              <w:r>
                                <w:rPr>
                                  <w:rFonts w:ascii="Consolas" w:eastAsiaTheme="minorHAnsi" w:hAnsi="Consolas" w:cs="Consolas"/>
                                  <w:color w:val="000000"/>
                                  <w:sz w:val="19"/>
                                  <w:szCs w:val="19"/>
                                  <w:lang w:val="en-US" w:eastAsia="en-US"/>
                                </w:rPr>
                                <w:t>);</w:t>
                              </w:r>
                            </w:p>
                            <w:p w14:paraId="21F7D6DF"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BFAF61D"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moveDirection</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movementSpeed</w:t>
                              </w:r>
                              <w:proofErr w:type="spellEnd"/>
                              <w:r>
                                <w:rPr>
                                  <w:rFonts w:ascii="Consolas" w:eastAsiaTheme="minorHAnsi" w:hAnsi="Consolas" w:cs="Consolas"/>
                                  <w:color w:val="000000"/>
                                  <w:sz w:val="19"/>
                                  <w:szCs w:val="19"/>
                                  <w:lang w:val="en-US" w:eastAsia="en-US"/>
                                </w:rPr>
                                <w:t>;</w:t>
                              </w:r>
                              <w:proofErr w:type="gramEnd"/>
                            </w:p>
                            <w:p w14:paraId="25C08CDB"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p>
                            <w:p w14:paraId="66E86AA0"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Input.GetKeyDown</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KeyCode.Space</w:t>
                              </w:r>
                              <w:proofErr w:type="spellEnd"/>
                              <w:r>
                                <w:rPr>
                                  <w:rFonts w:ascii="Consolas" w:eastAsiaTheme="minorHAnsi" w:hAnsi="Consolas" w:cs="Consolas"/>
                                  <w:color w:val="000000"/>
                                  <w:sz w:val="19"/>
                                  <w:szCs w:val="19"/>
                                  <w:lang w:val="en-US" w:eastAsia="en-US"/>
                                </w:rPr>
                                <w:t>))</w:t>
                              </w:r>
                            </w:p>
                            <w:p w14:paraId="7D4F5762"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7D853F1"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Jump(</w:t>
                              </w:r>
                              <w:proofErr w:type="gramEnd"/>
                              <w:r>
                                <w:rPr>
                                  <w:rFonts w:ascii="Consolas" w:eastAsiaTheme="minorHAnsi" w:hAnsi="Consolas" w:cs="Consolas"/>
                                  <w:color w:val="000000"/>
                                  <w:sz w:val="19"/>
                                  <w:szCs w:val="19"/>
                                  <w:lang w:val="en-US" w:eastAsia="en-US"/>
                                </w:rPr>
                                <w:t>);</w:t>
                              </w:r>
                            </w:p>
                            <w:p w14:paraId="711942CD"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124B525"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8464441"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controller.Move</w:t>
                              </w:r>
                              <w:proofErr w:type="spellEnd"/>
                              <w:proofErr w:type="gram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moveDirection</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Time.deltaTime</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//movement</w:t>
                              </w:r>
                            </w:p>
                            <w:p w14:paraId="2AB5362D"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velocity.y</w:t>
                              </w:r>
                              <w:proofErr w:type="spellEnd"/>
                              <w:proofErr w:type="gramEnd"/>
                              <w:r>
                                <w:rPr>
                                  <w:rFonts w:ascii="Consolas" w:eastAsiaTheme="minorHAnsi" w:hAnsi="Consolas" w:cs="Consolas"/>
                                  <w:color w:val="000000"/>
                                  <w:sz w:val="19"/>
                                  <w:szCs w:val="19"/>
                                  <w:lang w:val="en-US" w:eastAsia="en-US"/>
                                </w:rPr>
                                <w:t xml:space="preserve"> += gravity * </w:t>
                              </w:r>
                              <w:proofErr w:type="spellStart"/>
                              <w:r>
                                <w:rPr>
                                  <w:rFonts w:ascii="Consolas" w:eastAsiaTheme="minorHAnsi" w:hAnsi="Consolas" w:cs="Consolas"/>
                                  <w:color w:val="000000"/>
                                  <w:sz w:val="19"/>
                                  <w:szCs w:val="19"/>
                                  <w:lang w:val="en-US" w:eastAsia="en-US"/>
                                </w:rPr>
                                <w:t>Time.deltaTime</w:t>
                              </w:r>
                              <w:proofErr w:type="spellEnd"/>
                              <w:r>
                                <w:rPr>
                                  <w:rFonts w:ascii="Consolas" w:eastAsiaTheme="minorHAnsi" w:hAnsi="Consolas" w:cs="Consolas"/>
                                  <w:color w:val="000000"/>
                                  <w:sz w:val="19"/>
                                  <w:szCs w:val="19"/>
                                  <w:lang w:val="en-US" w:eastAsia="en-US"/>
                                </w:rPr>
                                <w:t xml:space="preserve">; </w:t>
                              </w:r>
                            </w:p>
                            <w:p w14:paraId="5044F3C1" w14:textId="77777777" w:rsidR="002D0698" w:rsidRDefault="002D0698" w:rsidP="00193744">
                              <w:pPr>
                                <w:autoSpaceDE w:val="0"/>
                                <w:autoSpaceDN w:val="0"/>
                                <w:adjustRightInd w:val="0"/>
                                <w:rPr>
                                  <w:rFonts w:ascii="Consolas" w:eastAsiaTheme="minorHAnsi" w:hAnsi="Consolas" w:cs="Consolas"/>
                                  <w:color w:val="008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controller.Move</w:t>
                              </w:r>
                              <w:proofErr w:type="spellEnd"/>
                              <w:proofErr w:type="gramEnd"/>
                              <w:r>
                                <w:rPr>
                                  <w:rFonts w:ascii="Consolas" w:eastAsiaTheme="minorHAnsi" w:hAnsi="Consolas" w:cs="Consolas"/>
                                  <w:color w:val="000000"/>
                                  <w:sz w:val="19"/>
                                  <w:szCs w:val="19"/>
                                  <w:lang w:val="en-US" w:eastAsia="en-US"/>
                                </w:rPr>
                                <w:t xml:space="preserve">(velocity * </w:t>
                              </w:r>
                              <w:proofErr w:type="spellStart"/>
                              <w:r>
                                <w:rPr>
                                  <w:rFonts w:ascii="Consolas" w:eastAsiaTheme="minorHAnsi" w:hAnsi="Consolas" w:cs="Consolas"/>
                                  <w:color w:val="000000"/>
                                  <w:sz w:val="19"/>
                                  <w:szCs w:val="19"/>
                                  <w:lang w:val="en-US" w:eastAsia="en-US"/>
                                </w:rPr>
                                <w:t>Time.deltaTime</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xml:space="preserve">//gravity </w:t>
                              </w:r>
                            </w:p>
                            <w:p w14:paraId="54D9AF59" w14:textId="4E9816B6" w:rsidR="002D0698" w:rsidRPr="00193744"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24FBE59" id="Группа 15" o:spid="_x0000_s1026" style="width:494.4pt;height:460.75pt;mso-position-horizontal-relative:char;mso-position-vertical-relative:line" coordorigin=",71" coordsize="73690,9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">
                <v:rect id="Прямоугольник 16" o:spid="_x0000_s1027" style="position:absolute;top:71;width:73690;height:9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" fillcolor="#d9e2f3 [660]" strokecolor="#cfcdcd [2894]" strokeweight="1pt"/>
                <v:shapetype id="_x0000_t202" coordsize="21600,21600" o:spt="202" path="m,l,21600r21600,l21600,xe">
                  <v:stroke joinstyle="miter"/>
                  <v:path gradientshapeok="t" o:connecttype="rect"/>
                </v:shapetype>
                <v:shape id="Надпись 17" o:spid="_x0000_s1028" type="#_x0000_t202" style="position:absolute;left:1528;top:168;width:69748;height:87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" fillcolor="white [3201]" strokeweight=".5pt">
                  <v:textbox>
                    <w:txbxContent>
                      <w:p w14:paraId="45821C44"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Move(</w:t>
                        </w:r>
                        <w:proofErr w:type="gramEnd"/>
                        <w:r>
                          <w:rPr>
                            <w:rFonts w:ascii="Consolas" w:eastAsiaTheme="minorHAnsi" w:hAnsi="Consolas" w:cs="Consolas"/>
                            <w:color w:val="000000"/>
                            <w:sz w:val="19"/>
                            <w:szCs w:val="19"/>
                            <w:lang w:val="en-US" w:eastAsia="en-US"/>
                          </w:rPr>
                          <w:t>)</w:t>
                        </w:r>
                      </w:p>
                      <w:p w14:paraId="2B833558"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3A2463C"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isGrounded</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Physics.CheckSphere</w:t>
                        </w:r>
                        <w:proofErr w:type="spellEnd"/>
                        <w:r>
                          <w:rPr>
                            <w:rFonts w:ascii="Consolas" w:eastAsiaTheme="minorHAnsi" w:hAnsi="Consolas" w:cs="Consolas"/>
                            <w:color w:val="000000"/>
                            <w:sz w:val="19"/>
                            <w:szCs w:val="19"/>
                            <w:lang w:val="en-US" w:eastAsia="en-US"/>
                          </w:rPr>
                          <w:t>(</w:t>
                        </w:r>
                        <w:proofErr w:type="spellStart"/>
                        <w:proofErr w:type="gramStart"/>
                        <w:r>
                          <w:rPr>
                            <w:rFonts w:ascii="Consolas" w:eastAsiaTheme="minorHAnsi" w:hAnsi="Consolas" w:cs="Consolas"/>
                            <w:color w:val="000000"/>
                            <w:sz w:val="19"/>
                            <w:szCs w:val="19"/>
                            <w:lang w:val="en-US" w:eastAsia="en-US"/>
                          </w:rPr>
                          <w:t>transform.position</w:t>
                        </w:r>
                        <w:proofErr w:type="spellEnd"/>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groundCheckDistance</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groundMask</w:t>
                        </w:r>
                        <w:proofErr w:type="spellEnd"/>
                        <w:r>
                          <w:rPr>
                            <w:rFonts w:ascii="Consolas" w:eastAsiaTheme="minorHAnsi" w:hAnsi="Consolas" w:cs="Consolas"/>
                            <w:color w:val="000000"/>
                            <w:sz w:val="19"/>
                            <w:szCs w:val="19"/>
                            <w:lang w:val="en-US" w:eastAsia="en-US"/>
                          </w:rPr>
                          <w:t>);</w:t>
                        </w:r>
                      </w:p>
                      <w:p w14:paraId="636D60C2"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p>
                      <w:p w14:paraId="7625E111"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isGrounded</w:t>
                        </w:r>
                        <w:proofErr w:type="spellEnd"/>
                        <w:r>
                          <w:rPr>
                            <w:rFonts w:ascii="Consolas" w:eastAsiaTheme="minorHAnsi" w:hAnsi="Consolas" w:cs="Consolas"/>
                            <w:color w:val="000000"/>
                            <w:sz w:val="19"/>
                            <w:szCs w:val="19"/>
                            <w:lang w:val="en-US" w:eastAsia="en-US"/>
                          </w:rPr>
                          <w:t xml:space="preserve"> &amp;&amp; </w:t>
                        </w:r>
                        <w:proofErr w:type="spellStart"/>
                        <w:r>
                          <w:rPr>
                            <w:rFonts w:ascii="Consolas" w:eastAsiaTheme="minorHAnsi" w:hAnsi="Consolas" w:cs="Consolas"/>
                            <w:color w:val="000000"/>
                            <w:sz w:val="19"/>
                            <w:szCs w:val="19"/>
                            <w:lang w:val="en-US" w:eastAsia="en-US"/>
                          </w:rPr>
                          <w:t>velocity.y</w:t>
                        </w:r>
                        <w:proofErr w:type="spellEnd"/>
                        <w:r>
                          <w:rPr>
                            <w:rFonts w:ascii="Consolas" w:eastAsiaTheme="minorHAnsi" w:hAnsi="Consolas" w:cs="Consolas"/>
                            <w:color w:val="000000"/>
                            <w:sz w:val="19"/>
                            <w:szCs w:val="19"/>
                            <w:lang w:val="en-US" w:eastAsia="en-US"/>
                          </w:rPr>
                          <w:t xml:space="preserve"> &lt; 0)</w:t>
                        </w:r>
                      </w:p>
                      <w:p w14:paraId="26384D47"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8F95942"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velocity.y</w:t>
                        </w:r>
                        <w:proofErr w:type="spellEnd"/>
                        <w:proofErr w:type="gramEnd"/>
                        <w:r>
                          <w:rPr>
                            <w:rFonts w:ascii="Consolas" w:eastAsiaTheme="minorHAnsi" w:hAnsi="Consolas" w:cs="Consolas"/>
                            <w:color w:val="000000"/>
                            <w:sz w:val="19"/>
                            <w:szCs w:val="19"/>
                            <w:lang w:val="en-US" w:eastAsia="en-US"/>
                          </w:rPr>
                          <w:t xml:space="preserve"> = -2f;</w:t>
                        </w:r>
                      </w:p>
                      <w:p w14:paraId="70E22937"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F5426EE"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p>
                      <w:p w14:paraId="4A664D5B"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moveZ</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Input.GetAxis</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"Vertical"</w:t>
                        </w:r>
                        <w:proofErr w:type="gramStart"/>
                        <w:r>
                          <w:rPr>
                            <w:rFonts w:ascii="Consolas" w:eastAsiaTheme="minorHAnsi" w:hAnsi="Consolas" w:cs="Consolas"/>
                            <w:color w:val="000000"/>
                            <w:sz w:val="19"/>
                            <w:szCs w:val="19"/>
                            <w:lang w:val="en-US" w:eastAsia="en-US"/>
                          </w:rPr>
                          <w:t>);</w:t>
                        </w:r>
                        <w:proofErr w:type="gramEnd"/>
                      </w:p>
                      <w:p w14:paraId="51B26E2E"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moveX</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Input.GetAxis</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"Horizontal"</w:t>
                        </w:r>
                        <w:proofErr w:type="gramStart"/>
                        <w:r>
                          <w:rPr>
                            <w:rFonts w:ascii="Consolas" w:eastAsiaTheme="minorHAnsi" w:hAnsi="Consolas" w:cs="Consolas"/>
                            <w:color w:val="000000"/>
                            <w:sz w:val="19"/>
                            <w:szCs w:val="19"/>
                            <w:lang w:val="en-US" w:eastAsia="en-US"/>
                          </w:rPr>
                          <w:t>);</w:t>
                        </w:r>
                        <w:proofErr w:type="gramEnd"/>
                      </w:p>
                      <w:p w14:paraId="4539B78C"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p>
                      <w:p w14:paraId="524351B8"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p>
                      <w:p w14:paraId="7BA2F434"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moveDirection</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w:t>
                        </w:r>
                        <w:proofErr w:type="spellStart"/>
                        <w:r>
                          <w:rPr>
                            <w:rFonts w:ascii="Consolas" w:eastAsiaTheme="minorHAnsi" w:hAnsi="Consolas" w:cs="Consolas"/>
                            <w:color w:val="000000"/>
                            <w:sz w:val="19"/>
                            <w:szCs w:val="19"/>
                            <w:lang w:val="en-US" w:eastAsia="en-US"/>
                          </w:rPr>
                          <w:t>moveX</w:t>
                        </w:r>
                        <w:proofErr w:type="spellEnd"/>
                        <w:r>
                          <w:rPr>
                            <w:rFonts w:ascii="Consolas" w:eastAsiaTheme="minorHAnsi" w:hAnsi="Consolas" w:cs="Consolas"/>
                            <w:color w:val="000000"/>
                            <w:sz w:val="19"/>
                            <w:szCs w:val="19"/>
                            <w:lang w:val="en-US" w:eastAsia="en-US"/>
                          </w:rPr>
                          <w:t xml:space="preserve">, 0, </w:t>
                        </w:r>
                        <w:proofErr w:type="spellStart"/>
                        <w:r>
                          <w:rPr>
                            <w:rFonts w:ascii="Consolas" w:eastAsiaTheme="minorHAnsi" w:hAnsi="Consolas" w:cs="Consolas"/>
                            <w:color w:val="000000"/>
                            <w:sz w:val="19"/>
                            <w:szCs w:val="19"/>
                            <w:lang w:val="en-US" w:eastAsia="en-US"/>
                          </w:rPr>
                          <w:t>moveZ</w:t>
                        </w:r>
                        <w:proofErr w:type="spellEnd"/>
                        <w:proofErr w:type="gramStart"/>
                        <w:r>
                          <w:rPr>
                            <w:rFonts w:ascii="Consolas" w:eastAsiaTheme="minorHAnsi" w:hAnsi="Consolas" w:cs="Consolas"/>
                            <w:color w:val="000000"/>
                            <w:sz w:val="19"/>
                            <w:szCs w:val="19"/>
                            <w:lang w:val="en-US" w:eastAsia="en-US"/>
                          </w:rPr>
                          <w:t>);</w:t>
                        </w:r>
                        <w:proofErr w:type="gramEnd"/>
                      </w:p>
                      <w:p w14:paraId="357F7277"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moveDirection</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transform.TransformDirection</w:t>
                        </w:r>
                        <w:proofErr w:type="spellEnd"/>
                        <w:proofErr w:type="gram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moveDirection</w:t>
                        </w:r>
                        <w:proofErr w:type="spellEnd"/>
                        <w:r>
                          <w:rPr>
                            <w:rFonts w:ascii="Consolas" w:eastAsiaTheme="minorHAnsi" w:hAnsi="Consolas" w:cs="Consolas"/>
                            <w:color w:val="000000"/>
                            <w:sz w:val="19"/>
                            <w:szCs w:val="19"/>
                            <w:lang w:val="en-US" w:eastAsia="en-US"/>
                          </w:rPr>
                          <w:t>);</w:t>
                        </w:r>
                      </w:p>
                      <w:p w14:paraId="75571791"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isGrounded</w:t>
                        </w:r>
                        <w:proofErr w:type="spellEnd"/>
                        <w:r>
                          <w:rPr>
                            <w:rFonts w:ascii="Consolas" w:eastAsiaTheme="minorHAnsi" w:hAnsi="Consolas" w:cs="Consolas"/>
                            <w:color w:val="000000"/>
                            <w:sz w:val="19"/>
                            <w:szCs w:val="19"/>
                            <w:lang w:val="en-US" w:eastAsia="en-US"/>
                          </w:rPr>
                          <w:t>)</w:t>
                        </w:r>
                      </w:p>
                      <w:p w14:paraId="29301BCD"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5A74058"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moveDirection</w:t>
                        </w:r>
                        <w:proofErr w:type="spellEnd"/>
                        <w:r>
                          <w:rPr>
                            <w:rFonts w:ascii="Consolas" w:eastAsiaTheme="minorHAnsi" w:hAnsi="Consolas" w:cs="Consolas"/>
                            <w:color w:val="000000"/>
                            <w:sz w:val="19"/>
                            <w:szCs w:val="19"/>
                            <w:lang w:val="en-US" w:eastAsia="en-US"/>
                          </w:rPr>
                          <w:t xml:space="preserve"> != Vector3.zero &amp;&amp; !</w:t>
                        </w:r>
                        <w:proofErr w:type="spellStart"/>
                        <w:r>
                          <w:rPr>
                            <w:rFonts w:ascii="Consolas" w:eastAsiaTheme="minorHAnsi" w:hAnsi="Consolas" w:cs="Consolas"/>
                            <w:color w:val="000000"/>
                            <w:sz w:val="19"/>
                            <w:szCs w:val="19"/>
                            <w:lang w:val="en-US" w:eastAsia="en-US"/>
                          </w:rPr>
                          <w:t>Input.GetKey</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KeyCode.LeftShift</w:t>
                        </w:r>
                        <w:proofErr w:type="spellEnd"/>
                        <w:r>
                          <w:rPr>
                            <w:rFonts w:ascii="Consolas" w:eastAsiaTheme="minorHAnsi" w:hAnsi="Consolas" w:cs="Consolas"/>
                            <w:color w:val="000000"/>
                            <w:sz w:val="19"/>
                            <w:szCs w:val="19"/>
                            <w:lang w:val="en-US" w:eastAsia="en-US"/>
                          </w:rPr>
                          <w:t>))</w:t>
                        </w:r>
                      </w:p>
                      <w:p w14:paraId="6C5C44A3"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AC204CC"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Walk(</w:t>
                        </w:r>
                        <w:proofErr w:type="gramEnd"/>
                        <w:r>
                          <w:rPr>
                            <w:rFonts w:ascii="Consolas" w:eastAsiaTheme="minorHAnsi" w:hAnsi="Consolas" w:cs="Consolas"/>
                            <w:color w:val="000000"/>
                            <w:sz w:val="19"/>
                            <w:szCs w:val="19"/>
                            <w:lang w:val="en-US" w:eastAsia="en-US"/>
                          </w:rPr>
                          <w:t>);</w:t>
                        </w:r>
                      </w:p>
                      <w:p w14:paraId="703EC905"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3B2A686"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moveDirection</w:t>
                        </w:r>
                        <w:proofErr w:type="spellEnd"/>
                        <w:r>
                          <w:rPr>
                            <w:rFonts w:ascii="Consolas" w:eastAsiaTheme="minorHAnsi" w:hAnsi="Consolas" w:cs="Consolas"/>
                            <w:color w:val="000000"/>
                            <w:sz w:val="19"/>
                            <w:szCs w:val="19"/>
                            <w:lang w:val="en-US" w:eastAsia="en-US"/>
                          </w:rPr>
                          <w:t xml:space="preserve"> != Vector3.zero &amp;&amp; </w:t>
                        </w:r>
                        <w:proofErr w:type="spellStart"/>
                        <w:r>
                          <w:rPr>
                            <w:rFonts w:ascii="Consolas" w:eastAsiaTheme="minorHAnsi" w:hAnsi="Consolas" w:cs="Consolas"/>
                            <w:color w:val="000000"/>
                            <w:sz w:val="19"/>
                            <w:szCs w:val="19"/>
                            <w:lang w:val="en-US" w:eastAsia="en-US"/>
                          </w:rPr>
                          <w:t>Input.GetKey</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KeyCode.LeftShift</w:t>
                        </w:r>
                        <w:proofErr w:type="spellEnd"/>
                        <w:r>
                          <w:rPr>
                            <w:rFonts w:ascii="Consolas" w:eastAsiaTheme="minorHAnsi" w:hAnsi="Consolas" w:cs="Consolas"/>
                            <w:color w:val="000000"/>
                            <w:sz w:val="19"/>
                            <w:szCs w:val="19"/>
                            <w:lang w:val="en-US" w:eastAsia="en-US"/>
                          </w:rPr>
                          <w:t>)){</w:t>
                        </w:r>
                      </w:p>
                      <w:p w14:paraId="67AB371F"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Run(</w:t>
                        </w:r>
                        <w:proofErr w:type="gramEnd"/>
                        <w:r>
                          <w:rPr>
                            <w:rFonts w:ascii="Consolas" w:eastAsiaTheme="minorHAnsi" w:hAnsi="Consolas" w:cs="Consolas"/>
                            <w:color w:val="000000"/>
                            <w:sz w:val="19"/>
                            <w:szCs w:val="19"/>
                            <w:lang w:val="en-US" w:eastAsia="en-US"/>
                          </w:rPr>
                          <w:t>);</w:t>
                        </w:r>
                      </w:p>
                      <w:p w14:paraId="2E6E954D"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3627A2C"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moveDirection</w:t>
                        </w:r>
                        <w:proofErr w:type="spellEnd"/>
                        <w:r>
                          <w:rPr>
                            <w:rFonts w:ascii="Consolas" w:eastAsiaTheme="minorHAnsi" w:hAnsi="Consolas" w:cs="Consolas"/>
                            <w:color w:val="000000"/>
                            <w:sz w:val="19"/>
                            <w:szCs w:val="19"/>
                            <w:lang w:val="en-US" w:eastAsia="en-US"/>
                          </w:rPr>
                          <w:t xml:space="preserve"> == Vector3.zero)</w:t>
                        </w:r>
                      </w:p>
                      <w:p w14:paraId="53F5C399"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65DA7B7"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Idle(</w:t>
                        </w:r>
                        <w:proofErr w:type="gramEnd"/>
                        <w:r>
                          <w:rPr>
                            <w:rFonts w:ascii="Consolas" w:eastAsiaTheme="minorHAnsi" w:hAnsi="Consolas" w:cs="Consolas"/>
                            <w:color w:val="000000"/>
                            <w:sz w:val="19"/>
                            <w:szCs w:val="19"/>
                            <w:lang w:val="en-US" w:eastAsia="en-US"/>
                          </w:rPr>
                          <w:t>);</w:t>
                        </w:r>
                      </w:p>
                      <w:p w14:paraId="21F7D6DF"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BFAF61D"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moveDirection</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movementSpeed</w:t>
                        </w:r>
                        <w:proofErr w:type="spellEnd"/>
                        <w:r>
                          <w:rPr>
                            <w:rFonts w:ascii="Consolas" w:eastAsiaTheme="minorHAnsi" w:hAnsi="Consolas" w:cs="Consolas"/>
                            <w:color w:val="000000"/>
                            <w:sz w:val="19"/>
                            <w:szCs w:val="19"/>
                            <w:lang w:val="en-US" w:eastAsia="en-US"/>
                          </w:rPr>
                          <w:t>;</w:t>
                        </w:r>
                        <w:proofErr w:type="gramEnd"/>
                      </w:p>
                      <w:p w14:paraId="25C08CDB"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p>
                      <w:p w14:paraId="66E86AA0"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Input.GetKeyDown</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KeyCode.Space</w:t>
                        </w:r>
                        <w:proofErr w:type="spellEnd"/>
                        <w:r>
                          <w:rPr>
                            <w:rFonts w:ascii="Consolas" w:eastAsiaTheme="minorHAnsi" w:hAnsi="Consolas" w:cs="Consolas"/>
                            <w:color w:val="000000"/>
                            <w:sz w:val="19"/>
                            <w:szCs w:val="19"/>
                            <w:lang w:val="en-US" w:eastAsia="en-US"/>
                          </w:rPr>
                          <w:t>))</w:t>
                        </w:r>
                      </w:p>
                      <w:p w14:paraId="7D4F5762"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7D853F1"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Jump(</w:t>
                        </w:r>
                        <w:proofErr w:type="gramEnd"/>
                        <w:r>
                          <w:rPr>
                            <w:rFonts w:ascii="Consolas" w:eastAsiaTheme="minorHAnsi" w:hAnsi="Consolas" w:cs="Consolas"/>
                            <w:color w:val="000000"/>
                            <w:sz w:val="19"/>
                            <w:szCs w:val="19"/>
                            <w:lang w:val="en-US" w:eastAsia="en-US"/>
                          </w:rPr>
                          <w:t>);</w:t>
                        </w:r>
                      </w:p>
                      <w:p w14:paraId="711942CD"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124B525"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8464441"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controller.Move</w:t>
                        </w:r>
                        <w:proofErr w:type="spellEnd"/>
                        <w:proofErr w:type="gram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moveDirection</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Time.deltaTime</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//movement</w:t>
                        </w:r>
                      </w:p>
                      <w:p w14:paraId="2AB5362D"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velocity.y</w:t>
                        </w:r>
                        <w:proofErr w:type="spellEnd"/>
                        <w:proofErr w:type="gramEnd"/>
                        <w:r>
                          <w:rPr>
                            <w:rFonts w:ascii="Consolas" w:eastAsiaTheme="minorHAnsi" w:hAnsi="Consolas" w:cs="Consolas"/>
                            <w:color w:val="000000"/>
                            <w:sz w:val="19"/>
                            <w:szCs w:val="19"/>
                            <w:lang w:val="en-US" w:eastAsia="en-US"/>
                          </w:rPr>
                          <w:t xml:space="preserve"> += gravity * </w:t>
                        </w:r>
                        <w:proofErr w:type="spellStart"/>
                        <w:r>
                          <w:rPr>
                            <w:rFonts w:ascii="Consolas" w:eastAsiaTheme="minorHAnsi" w:hAnsi="Consolas" w:cs="Consolas"/>
                            <w:color w:val="000000"/>
                            <w:sz w:val="19"/>
                            <w:szCs w:val="19"/>
                            <w:lang w:val="en-US" w:eastAsia="en-US"/>
                          </w:rPr>
                          <w:t>Time.deltaTime</w:t>
                        </w:r>
                        <w:proofErr w:type="spellEnd"/>
                        <w:r>
                          <w:rPr>
                            <w:rFonts w:ascii="Consolas" w:eastAsiaTheme="minorHAnsi" w:hAnsi="Consolas" w:cs="Consolas"/>
                            <w:color w:val="000000"/>
                            <w:sz w:val="19"/>
                            <w:szCs w:val="19"/>
                            <w:lang w:val="en-US" w:eastAsia="en-US"/>
                          </w:rPr>
                          <w:t xml:space="preserve">; </w:t>
                        </w:r>
                      </w:p>
                      <w:p w14:paraId="5044F3C1" w14:textId="77777777" w:rsidR="002D0698" w:rsidRDefault="002D0698" w:rsidP="00193744">
                        <w:pPr>
                          <w:autoSpaceDE w:val="0"/>
                          <w:autoSpaceDN w:val="0"/>
                          <w:adjustRightInd w:val="0"/>
                          <w:rPr>
                            <w:rFonts w:ascii="Consolas" w:eastAsiaTheme="minorHAnsi" w:hAnsi="Consolas" w:cs="Consolas"/>
                            <w:color w:val="008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controller.Move</w:t>
                        </w:r>
                        <w:proofErr w:type="spellEnd"/>
                        <w:proofErr w:type="gramEnd"/>
                        <w:r>
                          <w:rPr>
                            <w:rFonts w:ascii="Consolas" w:eastAsiaTheme="minorHAnsi" w:hAnsi="Consolas" w:cs="Consolas"/>
                            <w:color w:val="000000"/>
                            <w:sz w:val="19"/>
                            <w:szCs w:val="19"/>
                            <w:lang w:val="en-US" w:eastAsia="en-US"/>
                          </w:rPr>
                          <w:t xml:space="preserve">(velocity * </w:t>
                        </w:r>
                        <w:proofErr w:type="spellStart"/>
                        <w:r>
                          <w:rPr>
                            <w:rFonts w:ascii="Consolas" w:eastAsiaTheme="minorHAnsi" w:hAnsi="Consolas" w:cs="Consolas"/>
                            <w:color w:val="000000"/>
                            <w:sz w:val="19"/>
                            <w:szCs w:val="19"/>
                            <w:lang w:val="en-US" w:eastAsia="en-US"/>
                          </w:rPr>
                          <w:t>Time.deltaTime</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xml:space="preserve">//gravity </w:t>
                        </w:r>
                      </w:p>
                      <w:p w14:paraId="54D9AF59" w14:textId="4E9816B6" w:rsidR="002D0698" w:rsidRPr="00193744"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txbxContent>
                  </v:textbox>
                </v:shape>
                <w10:anchorlock/>
              </v:group>
            </w:pict>
          </mc:Fallback>
        </mc:AlternateContent>
      </w:r>
    </w:p>
    <w:p w14:paraId="77656A8C" w14:textId="165538C7" w:rsidR="00C97685" w:rsidRPr="00990400" w:rsidRDefault="00990400" w:rsidP="00990400">
      <w:pPr>
        <w:pStyle w:val="Antrat"/>
        <w:jc w:val="center"/>
        <w:rPr>
          <w:lang w:val="en-US"/>
        </w:rPr>
      </w:pPr>
      <w:bookmarkStart w:id="12" w:name="_Toc65511689"/>
      <w:bookmarkStart w:id="13" w:name="_Toc72692487"/>
      <w:r w:rsidRPr="00990400">
        <w:rPr>
          <w:lang w:val="en-US"/>
        </w:rPr>
        <w:t xml:space="preserve">Table </w:t>
      </w:r>
      <w:r w:rsidR="009A2FC6">
        <w:rPr>
          <w:lang w:val="en-US"/>
        </w:rPr>
        <w:fldChar w:fldCharType="begin"/>
      </w:r>
      <w:r w:rsidR="009A2FC6">
        <w:rPr>
          <w:lang w:val="en-US"/>
        </w:rPr>
        <w:instrText xml:space="preserve"> SEQ Table \* ARABIC </w:instrText>
      </w:r>
      <w:r w:rsidR="009A2FC6">
        <w:rPr>
          <w:lang w:val="en-US"/>
        </w:rPr>
        <w:fldChar w:fldCharType="separate"/>
      </w:r>
      <w:r w:rsidR="00071371">
        <w:rPr>
          <w:noProof/>
          <w:lang w:val="en-US"/>
        </w:rPr>
        <w:t>1</w:t>
      </w:r>
      <w:r w:rsidR="009A2FC6">
        <w:rPr>
          <w:lang w:val="en-US"/>
        </w:rPr>
        <w:fldChar w:fldCharType="end"/>
      </w:r>
      <w:r w:rsidRPr="00990400">
        <w:rPr>
          <w:lang w:val="en-US"/>
        </w:rPr>
        <w:t xml:space="preserve">. </w:t>
      </w:r>
      <w:r w:rsidR="00193744">
        <w:rPr>
          <w:lang w:val="en-US"/>
        </w:rPr>
        <w:t xml:space="preserve">Move </w:t>
      </w:r>
      <w:proofErr w:type="gramStart"/>
      <w:r w:rsidR="00193744">
        <w:rPr>
          <w:lang w:val="en-US"/>
        </w:rPr>
        <w:t>function</w:t>
      </w:r>
      <w:bookmarkEnd w:id="12"/>
      <w:bookmarkEnd w:id="13"/>
      <w:proofErr w:type="gramEnd"/>
    </w:p>
    <w:p w14:paraId="4068B8F7" w14:textId="77777777" w:rsidR="00193744" w:rsidRPr="00990400" w:rsidRDefault="00193744" w:rsidP="00193744">
      <w:pPr>
        <w:rPr>
          <w:lang w:val="en-US"/>
        </w:rPr>
      </w:pPr>
      <w:r w:rsidRPr="00990400">
        <w:rPr>
          <w:noProof/>
          <w:lang w:val="en-US"/>
        </w:rPr>
        <w:lastRenderedPageBreak/>
        <mc:AlternateContent>
          <mc:Choice Requires="wpg">
            <w:drawing>
              <wp:inline distT="0" distB="0" distL="0" distR="0" wp14:anchorId="0CD976D1" wp14:editId="450BBFF7">
                <wp:extent cx="4480560" cy="3429000"/>
                <wp:effectExtent l="0" t="0" r="15240" b="19050"/>
                <wp:docPr id="2" name="Группа 15"/>
                <wp:cNvGraphicFramePr/>
                <a:graphic xmlns:a="http://schemas.openxmlformats.org/drawingml/2006/main">
                  <a:graphicData uri="http://schemas.microsoft.com/office/word/2010/wordprocessingGroup">
                    <wpg:wgp>
                      <wpg:cNvGrpSpPr/>
                      <wpg:grpSpPr>
                        <a:xfrm>
                          <a:off x="0" y="0"/>
                          <a:ext cx="4480560" cy="3429000"/>
                          <a:chOff x="0" y="0"/>
                          <a:chExt cx="5954573" cy="914400"/>
                        </a:xfrm>
                      </wpg:grpSpPr>
                      <wps:wsp>
                        <wps:cNvPr id="3" name="Прямоугольник 16"/>
                        <wps:cNvSpPr/>
                        <wps:spPr>
                          <a:xfrm>
                            <a:off x="0" y="0"/>
                            <a:ext cx="5954573" cy="914400"/>
                          </a:xfrm>
                          <a:prstGeom prst="rect">
                            <a:avLst/>
                          </a:prstGeom>
                          <a:solidFill>
                            <a:schemeClr val="accent1">
                              <a:lumMod val="20000"/>
                              <a:lumOff val="80000"/>
                            </a:schemeClr>
                          </a:solidFill>
                          <a:ln>
                            <a:solidFill>
                              <a:schemeClr val="bg2">
                                <a:lumMod val="9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Надпись 17"/>
                        <wps:cNvSpPr txBox="1"/>
                        <wps:spPr>
                          <a:xfrm>
                            <a:off x="152829" y="16877"/>
                            <a:ext cx="5541061" cy="879517"/>
                          </a:xfrm>
                          <a:prstGeom prst="rect">
                            <a:avLst/>
                          </a:prstGeom>
                          <a:solidFill>
                            <a:schemeClr val="lt1"/>
                          </a:solidFill>
                          <a:ln w="6350">
                            <a:solidFill>
                              <a:prstClr val="black"/>
                            </a:solidFill>
                          </a:ln>
                        </wps:spPr>
                        <wps:txbx>
                          <w:txbxContent>
                            <w:p w14:paraId="61EDC813"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Walk(</w:t>
                              </w:r>
                              <w:proofErr w:type="gramEnd"/>
                              <w:r>
                                <w:rPr>
                                  <w:rFonts w:ascii="Consolas" w:eastAsiaTheme="minorHAnsi" w:hAnsi="Consolas" w:cs="Consolas"/>
                                  <w:color w:val="000000"/>
                                  <w:sz w:val="19"/>
                                  <w:szCs w:val="19"/>
                                  <w:lang w:val="en-US" w:eastAsia="en-US"/>
                                </w:rPr>
                                <w:t>)</w:t>
                              </w:r>
                            </w:p>
                            <w:p w14:paraId="7A21756A"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0A24EA7"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movementSpeed</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walkingSpeed</w:t>
                              </w:r>
                              <w:proofErr w:type="spellEnd"/>
                              <w:r>
                                <w:rPr>
                                  <w:rFonts w:ascii="Consolas" w:eastAsiaTheme="minorHAnsi" w:hAnsi="Consolas" w:cs="Consolas"/>
                                  <w:color w:val="000000"/>
                                  <w:sz w:val="19"/>
                                  <w:szCs w:val="19"/>
                                  <w:lang w:val="en-US" w:eastAsia="en-US"/>
                                </w:rPr>
                                <w:t>;</w:t>
                              </w:r>
                              <w:proofErr w:type="gramEnd"/>
                            </w:p>
                            <w:p w14:paraId="1DB05348"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anim.SetFloat</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"Speed"</w:t>
                              </w:r>
                              <w:r>
                                <w:rPr>
                                  <w:rFonts w:ascii="Consolas" w:eastAsiaTheme="minorHAnsi" w:hAnsi="Consolas" w:cs="Consolas"/>
                                  <w:color w:val="000000"/>
                                  <w:sz w:val="19"/>
                                  <w:szCs w:val="19"/>
                                  <w:lang w:val="en-US" w:eastAsia="en-US"/>
                                </w:rPr>
                                <w:t xml:space="preserve">, 0.25f, 0.1f, </w:t>
                              </w:r>
                              <w:proofErr w:type="spellStart"/>
                              <w:r>
                                <w:rPr>
                                  <w:rFonts w:ascii="Consolas" w:eastAsiaTheme="minorHAnsi" w:hAnsi="Consolas" w:cs="Consolas"/>
                                  <w:color w:val="000000"/>
                                  <w:sz w:val="19"/>
                                  <w:szCs w:val="19"/>
                                  <w:lang w:val="en-US" w:eastAsia="en-US"/>
                                </w:rPr>
                                <w:t>Time.deltaTime</w:t>
                              </w:r>
                              <w:proofErr w:type="spellEnd"/>
                              <w:r>
                                <w:rPr>
                                  <w:rFonts w:ascii="Consolas" w:eastAsiaTheme="minorHAnsi" w:hAnsi="Consolas" w:cs="Consolas"/>
                                  <w:color w:val="000000"/>
                                  <w:sz w:val="19"/>
                                  <w:szCs w:val="19"/>
                                  <w:lang w:val="en-US" w:eastAsia="en-US"/>
                                </w:rPr>
                                <w:t>);</w:t>
                              </w:r>
                            </w:p>
                            <w:p w14:paraId="7244471B" w14:textId="6F550EF0"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D2B0D8B"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p>
                            <w:p w14:paraId="397130B9" w14:textId="2EEFA7E3"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Run(</w:t>
                              </w:r>
                              <w:proofErr w:type="gramEnd"/>
                              <w:r>
                                <w:rPr>
                                  <w:rFonts w:ascii="Consolas" w:eastAsiaTheme="minorHAnsi" w:hAnsi="Consolas" w:cs="Consolas"/>
                                  <w:color w:val="000000"/>
                                  <w:sz w:val="19"/>
                                  <w:szCs w:val="19"/>
                                  <w:lang w:val="en-US" w:eastAsia="en-US"/>
                                </w:rPr>
                                <w:t>)</w:t>
                              </w:r>
                            </w:p>
                            <w:p w14:paraId="46670059"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88539AF"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movementSpeed</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runningSpeed</w:t>
                              </w:r>
                              <w:proofErr w:type="spellEnd"/>
                              <w:r>
                                <w:rPr>
                                  <w:rFonts w:ascii="Consolas" w:eastAsiaTheme="minorHAnsi" w:hAnsi="Consolas" w:cs="Consolas"/>
                                  <w:color w:val="000000"/>
                                  <w:sz w:val="19"/>
                                  <w:szCs w:val="19"/>
                                  <w:lang w:val="en-US" w:eastAsia="en-US"/>
                                </w:rPr>
                                <w:t>;</w:t>
                              </w:r>
                              <w:proofErr w:type="gramEnd"/>
                            </w:p>
                            <w:p w14:paraId="2A02E93C"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anim.SetFloat</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"Speed"</w:t>
                              </w:r>
                              <w:r>
                                <w:rPr>
                                  <w:rFonts w:ascii="Consolas" w:eastAsiaTheme="minorHAnsi" w:hAnsi="Consolas" w:cs="Consolas"/>
                                  <w:color w:val="000000"/>
                                  <w:sz w:val="19"/>
                                  <w:szCs w:val="19"/>
                                  <w:lang w:val="en-US" w:eastAsia="en-US"/>
                                </w:rPr>
                                <w:t xml:space="preserve">, 0.5f, 0.1f, </w:t>
                              </w:r>
                              <w:proofErr w:type="spellStart"/>
                              <w:r>
                                <w:rPr>
                                  <w:rFonts w:ascii="Consolas" w:eastAsiaTheme="minorHAnsi" w:hAnsi="Consolas" w:cs="Consolas"/>
                                  <w:color w:val="000000"/>
                                  <w:sz w:val="19"/>
                                  <w:szCs w:val="19"/>
                                  <w:lang w:val="en-US" w:eastAsia="en-US"/>
                                </w:rPr>
                                <w:t>Time.deltaTime</w:t>
                              </w:r>
                              <w:proofErr w:type="spellEnd"/>
                              <w:r>
                                <w:rPr>
                                  <w:rFonts w:ascii="Consolas" w:eastAsiaTheme="minorHAnsi" w:hAnsi="Consolas" w:cs="Consolas"/>
                                  <w:color w:val="000000"/>
                                  <w:sz w:val="19"/>
                                  <w:szCs w:val="19"/>
                                  <w:lang w:val="en-US" w:eastAsia="en-US"/>
                                </w:rPr>
                                <w:t>);</w:t>
                              </w:r>
                            </w:p>
                            <w:p w14:paraId="4CBA639C"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58C3615"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p>
                            <w:p w14:paraId="0F039860"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Idle(</w:t>
                              </w:r>
                              <w:proofErr w:type="gramEnd"/>
                              <w:r>
                                <w:rPr>
                                  <w:rFonts w:ascii="Consolas" w:eastAsiaTheme="minorHAnsi" w:hAnsi="Consolas" w:cs="Consolas"/>
                                  <w:color w:val="000000"/>
                                  <w:sz w:val="19"/>
                                  <w:szCs w:val="19"/>
                                  <w:lang w:val="en-US" w:eastAsia="en-US"/>
                                </w:rPr>
                                <w:t>)</w:t>
                              </w:r>
                            </w:p>
                            <w:p w14:paraId="17F95F10"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4C0A787"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anim.SetFloat</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"Speed"</w:t>
                              </w:r>
                              <w:r>
                                <w:rPr>
                                  <w:rFonts w:ascii="Consolas" w:eastAsiaTheme="minorHAnsi" w:hAnsi="Consolas" w:cs="Consolas"/>
                                  <w:color w:val="000000"/>
                                  <w:sz w:val="19"/>
                                  <w:szCs w:val="19"/>
                                  <w:lang w:val="en-US" w:eastAsia="en-US"/>
                                </w:rPr>
                                <w:t>, 0,0.1f,Time.deltaTime);</w:t>
                              </w:r>
                            </w:p>
                            <w:p w14:paraId="7DE7C127"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EE9F093"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Jump(</w:t>
                              </w:r>
                              <w:proofErr w:type="gramEnd"/>
                              <w:r>
                                <w:rPr>
                                  <w:rFonts w:ascii="Consolas" w:eastAsiaTheme="minorHAnsi" w:hAnsi="Consolas" w:cs="Consolas"/>
                                  <w:color w:val="000000"/>
                                  <w:sz w:val="19"/>
                                  <w:szCs w:val="19"/>
                                  <w:lang w:val="en-US" w:eastAsia="en-US"/>
                                </w:rPr>
                                <w:t>)</w:t>
                              </w:r>
                            </w:p>
                            <w:p w14:paraId="2FBF1789"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0F6BE55"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velocity.y</w:t>
                              </w:r>
                              <w:proofErr w:type="spellEnd"/>
                              <w:proofErr w:type="gram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Mathf.Sqrt</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jumpHeight</w:t>
                              </w:r>
                              <w:proofErr w:type="spellEnd"/>
                              <w:r>
                                <w:rPr>
                                  <w:rFonts w:ascii="Consolas" w:eastAsiaTheme="minorHAnsi" w:hAnsi="Consolas" w:cs="Consolas"/>
                                  <w:color w:val="000000"/>
                                  <w:sz w:val="19"/>
                                  <w:szCs w:val="19"/>
                                  <w:lang w:val="en-US" w:eastAsia="en-US"/>
                                </w:rPr>
                                <w:t xml:space="preserve"> * -2 * gravity);</w:t>
                              </w:r>
                            </w:p>
                            <w:p w14:paraId="24F09B5F"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movementSpeed</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walkingSpeed</w:t>
                              </w:r>
                              <w:proofErr w:type="spellEnd"/>
                              <w:r>
                                <w:rPr>
                                  <w:rFonts w:ascii="Consolas" w:eastAsiaTheme="minorHAnsi" w:hAnsi="Consolas" w:cs="Consolas"/>
                                  <w:color w:val="000000"/>
                                  <w:sz w:val="19"/>
                                  <w:szCs w:val="19"/>
                                  <w:lang w:val="en-US" w:eastAsia="en-US"/>
                                </w:rPr>
                                <w:t>;</w:t>
                              </w:r>
                              <w:proofErr w:type="gramEnd"/>
                            </w:p>
                            <w:p w14:paraId="3D8552D8"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anim.SetFloat</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"Speed"</w:t>
                              </w:r>
                              <w:r>
                                <w:rPr>
                                  <w:rFonts w:ascii="Consolas" w:eastAsiaTheme="minorHAnsi" w:hAnsi="Consolas" w:cs="Consolas"/>
                                  <w:color w:val="000000"/>
                                  <w:sz w:val="19"/>
                                  <w:szCs w:val="19"/>
                                  <w:lang w:val="en-US" w:eastAsia="en-US"/>
                                </w:rPr>
                                <w:t>, 0.75f);</w:t>
                              </w:r>
                            </w:p>
                            <w:p w14:paraId="57FBBB80" w14:textId="3EC7FF50" w:rsidR="002D0698" w:rsidRPr="00193744"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CD976D1" id="_x0000_s1029" style="width:352.8pt;height:270pt;mso-position-horizontal-relative:char;mso-position-vertical-relative:line" coordsize="59545,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">
                <v:rect id="Прямоугольник 16" o:spid="_x0000_s1030" style="position:absolute;width:59545;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" fillcolor="#d9e2f3 [660]" strokecolor="#cfcdcd [2894]" strokeweight="1pt"/>
                <v:shape id="Надпись 17" o:spid="_x0000_s1031" type="#_x0000_t202" style="position:absolute;left:1528;top:168;width:55410;height:879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" fillcolor="white [3201]" strokeweight=".5pt">
                  <v:textbox>
                    <w:txbxContent>
                      <w:p w14:paraId="61EDC813"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Walk(</w:t>
                        </w:r>
                        <w:proofErr w:type="gramEnd"/>
                        <w:r>
                          <w:rPr>
                            <w:rFonts w:ascii="Consolas" w:eastAsiaTheme="minorHAnsi" w:hAnsi="Consolas" w:cs="Consolas"/>
                            <w:color w:val="000000"/>
                            <w:sz w:val="19"/>
                            <w:szCs w:val="19"/>
                            <w:lang w:val="en-US" w:eastAsia="en-US"/>
                          </w:rPr>
                          <w:t>)</w:t>
                        </w:r>
                      </w:p>
                      <w:p w14:paraId="7A21756A"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0A24EA7"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movementSpeed</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walkingSpeed</w:t>
                        </w:r>
                        <w:proofErr w:type="spellEnd"/>
                        <w:r>
                          <w:rPr>
                            <w:rFonts w:ascii="Consolas" w:eastAsiaTheme="minorHAnsi" w:hAnsi="Consolas" w:cs="Consolas"/>
                            <w:color w:val="000000"/>
                            <w:sz w:val="19"/>
                            <w:szCs w:val="19"/>
                            <w:lang w:val="en-US" w:eastAsia="en-US"/>
                          </w:rPr>
                          <w:t>;</w:t>
                        </w:r>
                        <w:proofErr w:type="gramEnd"/>
                      </w:p>
                      <w:p w14:paraId="1DB05348"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anim.SetFloat</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"Speed"</w:t>
                        </w:r>
                        <w:r>
                          <w:rPr>
                            <w:rFonts w:ascii="Consolas" w:eastAsiaTheme="minorHAnsi" w:hAnsi="Consolas" w:cs="Consolas"/>
                            <w:color w:val="000000"/>
                            <w:sz w:val="19"/>
                            <w:szCs w:val="19"/>
                            <w:lang w:val="en-US" w:eastAsia="en-US"/>
                          </w:rPr>
                          <w:t xml:space="preserve">, 0.25f, 0.1f, </w:t>
                        </w:r>
                        <w:proofErr w:type="spellStart"/>
                        <w:r>
                          <w:rPr>
                            <w:rFonts w:ascii="Consolas" w:eastAsiaTheme="minorHAnsi" w:hAnsi="Consolas" w:cs="Consolas"/>
                            <w:color w:val="000000"/>
                            <w:sz w:val="19"/>
                            <w:szCs w:val="19"/>
                            <w:lang w:val="en-US" w:eastAsia="en-US"/>
                          </w:rPr>
                          <w:t>Time.deltaTime</w:t>
                        </w:r>
                        <w:proofErr w:type="spellEnd"/>
                        <w:r>
                          <w:rPr>
                            <w:rFonts w:ascii="Consolas" w:eastAsiaTheme="minorHAnsi" w:hAnsi="Consolas" w:cs="Consolas"/>
                            <w:color w:val="000000"/>
                            <w:sz w:val="19"/>
                            <w:szCs w:val="19"/>
                            <w:lang w:val="en-US" w:eastAsia="en-US"/>
                          </w:rPr>
                          <w:t>);</w:t>
                        </w:r>
                      </w:p>
                      <w:p w14:paraId="7244471B" w14:textId="6F550EF0"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D2B0D8B"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p>
                      <w:p w14:paraId="397130B9" w14:textId="2EEFA7E3"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Run(</w:t>
                        </w:r>
                        <w:proofErr w:type="gramEnd"/>
                        <w:r>
                          <w:rPr>
                            <w:rFonts w:ascii="Consolas" w:eastAsiaTheme="minorHAnsi" w:hAnsi="Consolas" w:cs="Consolas"/>
                            <w:color w:val="000000"/>
                            <w:sz w:val="19"/>
                            <w:szCs w:val="19"/>
                            <w:lang w:val="en-US" w:eastAsia="en-US"/>
                          </w:rPr>
                          <w:t>)</w:t>
                        </w:r>
                      </w:p>
                      <w:p w14:paraId="46670059"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88539AF"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movementSpeed</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runningSpeed</w:t>
                        </w:r>
                        <w:proofErr w:type="spellEnd"/>
                        <w:r>
                          <w:rPr>
                            <w:rFonts w:ascii="Consolas" w:eastAsiaTheme="minorHAnsi" w:hAnsi="Consolas" w:cs="Consolas"/>
                            <w:color w:val="000000"/>
                            <w:sz w:val="19"/>
                            <w:szCs w:val="19"/>
                            <w:lang w:val="en-US" w:eastAsia="en-US"/>
                          </w:rPr>
                          <w:t>;</w:t>
                        </w:r>
                        <w:proofErr w:type="gramEnd"/>
                      </w:p>
                      <w:p w14:paraId="2A02E93C"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anim.SetFloat</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"Speed"</w:t>
                        </w:r>
                        <w:r>
                          <w:rPr>
                            <w:rFonts w:ascii="Consolas" w:eastAsiaTheme="minorHAnsi" w:hAnsi="Consolas" w:cs="Consolas"/>
                            <w:color w:val="000000"/>
                            <w:sz w:val="19"/>
                            <w:szCs w:val="19"/>
                            <w:lang w:val="en-US" w:eastAsia="en-US"/>
                          </w:rPr>
                          <w:t xml:space="preserve">, 0.5f, 0.1f, </w:t>
                        </w:r>
                        <w:proofErr w:type="spellStart"/>
                        <w:r>
                          <w:rPr>
                            <w:rFonts w:ascii="Consolas" w:eastAsiaTheme="minorHAnsi" w:hAnsi="Consolas" w:cs="Consolas"/>
                            <w:color w:val="000000"/>
                            <w:sz w:val="19"/>
                            <w:szCs w:val="19"/>
                            <w:lang w:val="en-US" w:eastAsia="en-US"/>
                          </w:rPr>
                          <w:t>Time.deltaTime</w:t>
                        </w:r>
                        <w:proofErr w:type="spellEnd"/>
                        <w:r>
                          <w:rPr>
                            <w:rFonts w:ascii="Consolas" w:eastAsiaTheme="minorHAnsi" w:hAnsi="Consolas" w:cs="Consolas"/>
                            <w:color w:val="000000"/>
                            <w:sz w:val="19"/>
                            <w:szCs w:val="19"/>
                            <w:lang w:val="en-US" w:eastAsia="en-US"/>
                          </w:rPr>
                          <w:t>);</w:t>
                        </w:r>
                      </w:p>
                      <w:p w14:paraId="4CBA639C"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58C3615"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p>
                      <w:p w14:paraId="0F039860"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Idle(</w:t>
                        </w:r>
                        <w:proofErr w:type="gramEnd"/>
                        <w:r>
                          <w:rPr>
                            <w:rFonts w:ascii="Consolas" w:eastAsiaTheme="minorHAnsi" w:hAnsi="Consolas" w:cs="Consolas"/>
                            <w:color w:val="000000"/>
                            <w:sz w:val="19"/>
                            <w:szCs w:val="19"/>
                            <w:lang w:val="en-US" w:eastAsia="en-US"/>
                          </w:rPr>
                          <w:t>)</w:t>
                        </w:r>
                      </w:p>
                      <w:p w14:paraId="17F95F10"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4C0A787"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anim.SetFloat</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"Speed"</w:t>
                        </w:r>
                        <w:r>
                          <w:rPr>
                            <w:rFonts w:ascii="Consolas" w:eastAsiaTheme="minorHAnsi" w:hAnsi="Consolas" w:cs="Consolas"/>
                            <w:color w:val="000000"/>
                            <w:sz w:val="19"/>
                            <w:szCs w:val="19"/>
                            <w:lang w:val="en-US" w:eastAsia="en-US"/>
                          </w:rPr>
                          <w:t>, 0,0.1f,Time.deltaTime);</w:t>
                        </w:r>
                      </w:p>
                      <w:p w14:paraId="7DE7C127"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EE9F093"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Jump(</w:t>
                        </w:r>
                        <w:proofErr w:type="gramEnd"/>
                        <w:r>
                          <w:rPr>
                            <w:rFonts w:ascii="Consolas" w:eastAsiaTheme="minorHAnsi" w:hAnsi="Consolas" w:cs="Consolas"/>
                            <w:color w:val="000000"/>
                            <w:sz w:val="19"/>
                            <w:szCs w:val="19"/>
                            <w:lang w:val="en-US" w:eastAsia="en-US"/>
                          </w:rPr>
                          <w:t>)</w:t>
                        </w:r>
                      </w:p>
                      <w:p w14:paraId="2FBF1789"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0F6BE55"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velocity.y</w:t>
                        </w:r>
                        <w:proofErr w:type="spellEnd"/>
                        <w:proofErr w:type="gram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Mathf.Sqrt</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jumpHeight</w:t>
                        </w:r>
                        <w:proofErr w:type="spellEnd"/>
                        <w:r>
                          <w:rPr>
                            <w:rFonts w:ascii="Consolas" w:eastAsiaTheme="minorHAnsi" w:hAnsi="Consolas" w:cs="Consolas"/>
                            <w:color w:val="000000"/>
                            <w:sz w:val="19"/>
                            <w:szCs w:val="19"/>
                            <w:lang w:val="en-US" w:eastAsia="en-US"/>
                          </w:rPr>
                          <w:t xml:space="preserve"> * -2 * gravity);</w:t>
                        </w:r>
                      </w:p>
                      <w:p w14:paraId="24F09B5F"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movementSpeed</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walkingSpeed</w:t>
                        </w:r>
                        <w:proofErr w:type="spellEnd"/>
                        <w:r>
                          <w:rPr>
                            <w:rFonts w:ascii="Consolas" w:eastAsiaTheme="minorHAnsi" w:hAnsi="Consolas" w:cs="Consolas"/>
                            <w:color w:val="000000"/>
                            <w:sz w:val="19"/>
                            <w:szCs w:val="19"/>
                            <w:lang w:val="en-US" w:eastAsia="en-US"/>
                          </w:rPr>
                          <w:t>;</w:t>
                        </w:r>
                        <w:proofErr w:type="gramEnd"/>
                      </w:p>
                      <w:p w14:paraId="3D8552D8" w14:textId="77777777" w:rsidR="002D0698"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anim.SetFloat</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"Speed"</w:t>
                        </w:r>
                        <w:r>
                          <w:rPr>
                            <w:rFonts w:ascii="Consolas" w:eastAsiaTheme="minorHAnsi" w:hAnsi="Consolas" w:cs="Consolas"/>
                            <w:color w:val="000000"/>
                            <w:sz w:val="19"/>
                            <w:szCs w:val="19"/>
                            <w:lang w:val="en-US" w:eastAsia="en-US"/>
                          </w:rPr>
                          <w:t>, 0.75f);</w:t>
                        </w:r>
                      </w:p>
                      <w:p w14:paraId="57FBBB80" w14:textId="3EC7FF50" w:rsidR="002D0698" w:rsidRPr="00193744" w:rsidRDefault="002D0698" w:rsidP="0019374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txbxContent>
                  </v:textbox>
                </v:shape>
                <w10:anchorlock/>
              </v:group>
            </w:pict>
          </mc:Fallback>
        </mc:AlternateContent>
      </w:r>
    </w:p>
    <w:p w14:paraId="0C8CB3C6" w14:textId="5574FA88" w:rsidR="00193744" w:rsidRPr="00990400" w:rsidRDefault="00193744" w:rsidP="00193744">
      <w:pPr>
        <w:pStyle w:val="Antrat"/>
        <w:jc w:val="center"/>
        <w:rPr>
          <w:lang w:val="en-US"/>
        </w:rPr>
      </w:pPr>
      <w:r w:rsidRPr="00990400">
        <w:rPr>
          <w:lang w:val="en-US"/>
        </w:rPr>
        <w:t xml:space="preserve">Table </w:t>
      </w:r>
      <w:r>
        <w:rPr>
          <w:lang w:val="en-US"/>
        </w:rPr>
        <w:t>3</w:t>
      </w:r>
      <w:r w:rsidRPr="00990400">
        <w:rPr>
          <w:lang w:val="en-US"/>
        </w:rPr>
        <w:t>.</w:t>
      </w:r>
      <w:r>
        <w:rPr>
          <w:lang w:val="en-US"/>
        </w:rPr>
        <w:t xml:space="preserve"> Additional functions </w:t>
      </w:r>
    </w:p>
    <w:p w14:paraId="08B575DF" w14:textId="77777777" w:rsidR="00C97685" w:rsidRPr="00990400" w:rsidRDefault="00C97685" w:rsidP="00C97685">
      <w:pPr>
        <w:rPr>
          <w:lang w:val="en-US"/>
        </w:rPr>
      </w:pPr>
    </w:p>
    <w:p w14:paraId="3477ACFA" w14:textId="2442CB1F" w:rsidR="00C97685" w:rsidRPr="00990400" w:rsidRDefault="00C97685" w:rsidP="00990400">
      <w:pPr>
        <w:pStyle w:val="Antrat2"/>
        <w:rPr>
          <w:b/>
          <w:color w:val="000000" w:themeColor="text1"/>
          <w:sz w:val="32"/>
          <w:lang w:val="en-US"/>
        </w:rPr>
      </w:pPr>
      <w:bookmarkStart w:id="14" w:name="_Toc72692430"/>
      <w:r w:rsidRPr="00990400">
        <w:rPr>
          <w:b/>
          <w:color w:val="000000" w:themeColor="text1"/>
          <w:sz w:val="32"/>
          <w:lang w:val="en-US"/>
        </w:rPr>
        <w:t xml:space="preserve">Task #3. </w:t>
      </w:r>
      <w:r w:rsidR="00C6381C">
        <w:rPr>
          <w:b/>
          <w:i/>
          <w:color w:val="000000" w:themeColor="text1"/>
          <w:sz w:val="32"/>
          <w:lang w:val="en-US"/>
        </w:rPr>
        <w:t>Adding more game objects and lights</w:t>
      </w:r>
      <w:bookmarkEnd w:id="14"/>
    </w:p>
    <w:p w14:paraId="6E33B8CD" w14:textId="0A570444" w:rsidR="00C97685" w:rsidRPr="00990400" w:rsidRDefault="00C97685" w:rsidP="00C97685">
      <w:pPr>
        <w:rPr>
          <w:lang w:val="en-US"/>
        </w:rPr>
      </w:pPr>
      <w:r w:rsidRPr="00990400">
        <w:rPr>
          <w:lang w:val="en-US"/>
        </w:rPr>
        <w:t xml:space="preserve">Description of </w:t>
      </w:r>
      <w:r w:rsidR="002A0DAA">
        <w:rPr>
          <w:lang w:val="en-US"/>
        </w:rPr>
        <w:t xml:space="preserve">the </w:t>
      </w:r>
      <w:r w:rsidRPr="00990400">
        <w:rPr>
          <w:lang w:val="en-US"/>
        </w:rPr>
        <w:t>implementation (3-5 sentences)</w:t>
      </w:r>
      <w:r w:rsidR="002A0DAA">
        <w:rPr>
          <w:lang w:val="en-US"/>
        </w:rPr>
        <w:t>.</w:t>
      </w:r>
      <w:r w:rsidR="00C6381C">
        <w:rPr>
          <w:lang w:val="en-US"/>
        </w:rPr>
        <w:t xml:space="preserve"> For game objects I needed walls to generate a labyrinth with, as well as ground, starting and end platforms. </w:t>
      </w:r>
      <w:proofErr w:type="gramStart"/>
      <w:r w:rsidR="00C6381C">
        <w:rPr>
          <w:lang w:val="en-US"/>
        </w:rPr>
        <w:t>Also</w:t>
      </w:r>
      <w:proofErr w:type="gramEnd"/>
      <w:r w:rsidR="00C6381C">
        <w:rPr>
          <w:lang w:val="en-US"/>
        </w:rPr>
        <w:t xml:space="preserve"> I added saw that I drew myself with Blender and animated it to spin. Also, added points that I created with unity 3d object sphere. </w:t>
      </w:r>
    </w:p>
    <w:p w14:paraId="51458356" w14:textId="77777777" w:rsidR="00C97685" w:rsidRPr="00990400" w:rsidRDefault="00C97685" w:rsidP="00C97685">
      <w:pPr>
        <w:rPr>
          <w:lang w:val="en-US"/>
        </w:rPr>
      </w:pPr>
    </w:p>
    <w:p w14:paraId="72CC659D" w14:textId="19624892" w:rsidR="00C97685" w:rsidRPr="00990400" w:rsidRDefault="00C6381C" w:rsidP="00C97685">
      <w:pPr>
        <w:jc w:val="center"/>
        <w:rPr>
          <w:lang w:val="en-US"/>
        </w:rPr>
      </w:pPr>
      <w:r w:rsidRPr="00C6381C">
        <w:rPr>
          <w:noProof/>
          <w:lang w:val="en-US"/>
        </w:rPr>
        <w:drawing>
          <wp:inline distT="0" distB="0" distL="0" distR="0" wp14:anchorId="6A86D7B6" wp14:editId="520E56AE">
            <wp:extent cx="3724795" cy="3781953"/>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24795" cy="3781953"/>
                    </a:xfrm>
                    <a:prstGeom prst="rect">
                      <a:avLst/>
                    </a:prstGeom>
                  </pic:spPr>
                </pic:pic>
              </a:graphicData>
            </a:graphic>
          </wp:inline>
        </w:drawing>
      </w:r>
    </w:p>
    <w:p w14:paraId="26631D0A" w14:textId="0D899141" w:rsidR="00C97685" w:rsidRDefault="00C97685" w:rsidP="00C97685">
      <w:pPr>
        <w:pStyle w:val="Antrat"/>
        <w:jc w:val="center"/>
        <w:rPr>
          <w:b w:val="0"/>
          <w:lang w:val="en-US"/>
        </w:rPr>
      </w:pPr>
      <w:bookmarkStart w:id="15" w:name="_Toc189254"/>
      <w:bookmarkStart w:id="16" w:name="_Toc192404"/>
      <w:bookmarkStart w:id="17" w:name="_Toc72692463"/>
      <w:r w:rsidRPr="00990400">
        <w:rPr>
          <w:lang w:val="en-US"/>
        </w:rPr>
        <w:t xml:space="preserve">Figure </w:t>
      </w:r>
      <w:r w:rsidRPr="00990400">
        <w:rPr>
          <w:lang w:val="en-US"/>
        </w:rPr>
        <w:fldChar w:fldCharType="begin"/>
      </w:r>
      <w:r w:rsidRPr="00990400">
        <w:rPr>
          <w:lang w:val="en-US"/>
        </w:rPr>
        <w:instrText xml:space="preserve"> SEQ Figure \* ARABIC </w:instrText>
      </w:r>
      <w:r w:rsidRPr="00990400">
        <w:rPr>
          <w:lang w:val="en-US"/>
        </w:rPr>
        <w:fldChar w:fldCharType="separate"/>
      </w:r>
      <w:r w:rsidR="00071371">
        <w:rPr>
          <w:noProof/>
          <w:lang w:val="en-US"/>
        </w:rPr>
        <w:t>2</w:t>
      </w:r>
      <w:r w:rsidRPr="00990400">
        <w:rPr>
          <w:lang w:val="en-US"/>
        </w:rPr>
        <w:fldChar w:fldCharType="end"/>
      </w:r>
      <w:r w:rsidRPr="00990400">
        <w:rPr>
          <w:lang w:val="en-US"/>
        </w:rPr>
        <w:t xml:space="preserve">. </w:t>
      </w:r>
      <w:bookmarkEnd w:id="15"/>
      <w:bookmarkEnd w:id="16"/>
      <w:r w:rsidR="00C6381C">
        <w:rPr>
          <w:b w:val="0"/>
          <w:lang w:val="en-US"/>
        </w:rPr>
        <w:t>Wall</w:t>
      </w:r>
      <w:bookmarkEnd w:id="17"/>
    </w:p>
    <w:p w14:paraId="08BA005D" w14:textId="77777777" w:rsidR="000F5C41" w:rsidRDefault="00DB49E6" w:rsidP="000F5C41">
      <w:pPr>
        <w:keepNext/>
        <w:jc w:val="center"/>
      </w:pPr>
      <w:r w:rsidRPr="00DB49E6">
        <w:rPr>
          <w:noProof/>
          <w:lang w:val="en-US" w:eastAsia="lt-LT"/>
        </w:rPr>
        <w:lastRenderedPageBreak/>
        <w:drawing>
          <wp:inline distT="0" distB="0" distL="0" distR="0" wp14:anchorId="4FB2BFE4" wp14:editId="17787156">
            <wp:extent cx="3543795" cy="3038899"/>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43795" cy="3038899"/>
                    </a:xfrm>
                    <a:prstGeom prst="rect">
                      <a:avLst/>
                    </a:prstGeom>
                  </pic:spPr>
                </pic:pic>
              </a:graphicData>
            </a:graphic>
          </wp:inline>
        </w:drawing>
      </w:r>
    </w:p>
    <w:p w14:paraId="25E484A3" w14:textId="3D8080D5" w:rsidR="00DB49E6" w:rsidRDefault="000F5C41" w:rsidP="000F5C41">
      <w:pPr>
        <w:pStyle w:val="Antrat"/>
        <w:jc w:val="center"/>
      </w:pPr>
      <w:bookmarkStart w:id="18" w:name="_Toc72692464"/>
      <w:proofErr w:type="spellStart"/>
      <w:r>
        <w:t>Figure</w:t>
      </w:r>
      <w:proofErr w:type="spellEnd"/>
      <w:r>
        <w:t xml:space="preserve"> </w:t>
      </w:r>
      <w:r>
        <w:fldChar w:fldCharType="begin"/>
      </w:r>
      <w:r>
        <w:instrText xml:space="preserve"> SEQ Figure \* ARABIC </w:instrText>
      </w:r>
      <w:r>
        <w:fldChar w:fldCharType="separate"/>
      </w:r>
      <w:r w:rsidR="00071371">
        <w:rPr>
          <w:noProof/>
        </w:rPr>
        <w:t>3</w:t>
      </w:r>
      <w:r>
        <w:fldChar w:fldCharType="end"/>
      </w:r>
      <w:r>
        <w:t xml:space="preserve">. </w:t>
      </w:r>
      <w:proofErr w:type="spellStart"/>
      <w:r>
        <w:t>Sawblade</w:t>
      </w:r>
      <w:bookmarkEnd w:id="18"/>
      <w:proofErr w:type="spellEnd"/>
    </w:p>
    <w:p w14:paraId="566F9664" w14:textId="77777777" w:rsidR="000F5C41" w:rsidRDefault="00DB49E6" w:rsidP="000F5C41">
      <w:pPr>
        <w:keepNext/>
        <w:jc w:val="center"/>
      </w:pPr>
      <w:r w:rsidRPr="00DB49E6">
        <w:rPr>
          <w:noProof/>
          <w:lang w:val="lt-LT" w:eastAsia="lt-LT"/>
        </w:rPr>
        <w:drawing>
          <wp:inline distT="0" distB="0" distL="0" distR="0" wp14:anchorId="510610FB" wp14:editId="70C6484B">
            <wp:extent cx="1695687" cy="1409897"/>
            <wp:effectExtent l="0" t="0" r="0" b="0"/>
            <wp:docPr id="1400703300" name="Picture 1400703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95687" cy="1409897"/>
                    </a:xfrm>
                    <a:prstGeom prst="rect">
                      <a:avLst/>
                    </a:prstGeom>
                  </pic:spPr>
                </pic:pic>
              </a:graphicData>
            </a:graphic>
          </wp:inline>
        </w:drawing>
      </w:r>
    </w:p>
    <w:p w14:paraId="3E57ED8F" w14:textId="1FB2C983" w:rsidR="00DB49E6" w:rsidRDefault="000F5C41" w:rsidP="000F5C41">
      <w:pPr>
        <w:pStyle w:val="Antrat"/>
        <w:jc w:val="center"/>
      </w:pPr>
      <w:bookmarkStart w:id="19" w:name="_Toc72692465"/>
      <w:proofErr w:type="spellStart"/>
      <w:r>
        <w:t>Figure</w:t>
      </w:r>
      <w:proofErr w:type="spellEnd"/>
      <w:r>
        <w:t xml:space="preserve"> </w:t>
      </w:r>
      <w:r>
        <w:fldChar w:fldCharType="begin"/>
      </w:r>
      <w:r>
        <w:instrText xml:space="preserve"> SEQ Figure \* ARABIC </w:instrText>
      </w:r>
      <w:r>
        <w:fldChar w:fldCharType="separate"/>
      </w:r>
      <w:r w:rsidR="00071371">
        <w:rPr>
          <w:noProof/>
        </w:rPr>
        <w:t>4</w:t>
      </w:r>
      <w:r>
        <w:fldChar w:fldCharType="end"/>
      </w:r>
      <w:r>
        <w:t xml:space="preserve">. </w:t>
      </w:r>
      <w:proofErr w:type="spellStart"/>
      <w:r>
        <w:t>Point</w:t>
      </w:r>
      <w:bookmarkEnd w:id="19"/>
      <w:proofErr w:type="spellEnd"/>
    </w:p>
    <w:p w14:paraId="10A8C216" w14:textId="77777777" w:rsidR="000F5C41" w:rsidRDefault="00DB49E6" w:rsidP="000F5C41">
      <w:pPr>
        <w:keepNext/>
        <w:jc w:val="center"/>
      </w:pPr>
      <w:r w:rsidRPr="00DB49E6">
        <w:rPr>
          <w:noProof/>
          <w:lang w:val="lt-LT" w:eastAsia="lt-LT"/>
        </w:rPr>
        <w:drawing>
          <wp:inline distT="0" distB="0" distL="0" distR="0" wp14:anchorId="43E23BE2" wp14:editId="59201482">
            <wp:extent cx="3467584" cy="2819794"/>
            <wp:effectExtent l="0" t="0" r="0" b="0"/>
            <wp:docPr id="1400703302" name="Picture 1400703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67584" cy="2819794"/>
                    </a:xfrm>
                    <a:prstGeom prst="rect">
                      <a:avLst/>
                    </a:prstGeom>
                  </pic:spPr>
                </pic:pic>
              </a:graphicData>
            </a:graphic>
          </wp:inline>
        </w:drawing>
      </w:r>
    </w:p>
    <w:p w14:paraId="63501BAD" w14:textId="4B4758D3" w:rsidR="00DB49E6" w:rsidRDefault="000F5C41" w:rsidP="000F5C41">
      <w:pPr>
        <w:pStyle w:val="Antrat"/>
        <w:jc w:val="center"/>
      </w:pPr>
      <w:bookmarkStart w:id="20" w:name="_Toc72692466"/>
      <w:proofErr w:type="spellStart"/>
      <w:r>
        <w:t>Figure</w:t>
      </w:r>
      <w:proofErr w:type="spellEnd"/>
      <w:r>
        <w:t xml:space="preserve"> </w:t>
      </w:r>
      <w:r>
        <w:fldChar w:fldCharType="begin"/>
      </w:r>
      <w:r>
        <w:instrText xml:space="preserve"> SEQ Figure \* ARABIC </w:instrText>
      </w:r>
      <w:r>
        <w:fldChar w:fldCharType="separate"/>
      </w:r>
      <w:r w:rsidR="00071371">
        <w:rPr>
          <w:noProof/>
        </w:rPr>
        <w:t>5</w:t>
      </w:r>
      <w:r>
        <w:fldChar w:fldCharType="end"/>
      </w:r>
      <w:r>
        <w:t xml:space="preserve">. </w:t>
      </w:r>
      <w:proofErr w:type="spellStart"/>
      <w:r>
        <w:t>Start</w:t>
      </w:r>
      <w:proofErr w:type="spellEnd"/>
      <w:r>
        <w:t xml:space="preserve"> </w:t>
      </w:r>
      <w:proofErr w:type="spellStart"/>
      <w:r>
        <w:t>end</w:t>
      </w:r>
      <w:proofErr w:type="spellEnd"/>
      <w:r>
        <w:t xml:space="preserve"> </w:t>
      </w:r>
      <w:proofErr w:type="spellStart"/>
      <w:r>
        <w:t>platforms</w:t>
      </w:r>
      <w:bookmarkEnd w:id="20"/>
      <w:proofErr w:type="spellEnd"/>
    </w:p>
    <w:p w14:paraId="1723E403" w14:textId="77777777" w:rsidR="00DB49E6" w:rsidRPr="00DB49E6" w:rsidRDefault="00DB49E6" w:rsidP="00DB49E6">
      <w:pPr>
        <w:rPr>
          <w:lang w:val="lt-LT" w:eastAsia="lt-LT"/>
        </w:rPr>
      </w:pPr>
    </w:p>
    <w:p w14:paraId="5E89AE8B" w14:textId="259FB0ED" w:rsidR="00DB49E6" w:rsidRDefault="00DB49E6">
      <w:pPr>
        <w:rPr>
          <w:lang w:val="lt-LT" w:eastAsia="lt-LT"/>
        </w:rPr>
      </w:pPr>
      <w:r>
        <w:rPr>
          <w:lang w:val="lt-LT" w:eastAsia="lt-LT"/>
        </w:rPr>
        <w:br w:type="page"/>
      </w:r>
    </w:p>
    <w:p w14:paraId="7A53374E" w14:textId="77777777" w:rsidR="00DB49E6" w:rsidRPr="00DB49E6" w:rsidRDefault="00DB49E6" w:rsidP="00DB49E6">
      <w:pPr>
        <w:rPr>
          <w:lang w:val="lt-LT" w:eastAsia="lt-LT"/>
        </w:rPr>
      </w:pPr>
    </w:p>
    <w:p w14:paraId="231E4330" w14:textId="3F67CB40" w:rsidR="00C97685" w:rsidRDefault="00DB49E6" w:rsidP="00DB49E6">
      <w:pPr>
        <w:pStyle w:val="Antrat2"/>
        <w:rPr>
          <w:b/>
          <w:bCs/>
          <w:i/>
          <w:iCs/>
          <w:color w:val="auto"/>
          <w:sz w:val="32"/>
          <w:szCs w:val="32"/>
          <w:lang w:val="en-US"/>
        </w:rPr>
      </w:pPr>
      <w:bookmarkStart w:id="21" w:name="_Toc72692431"/>
      <w:r w:rsidRPr="00DB49E6">
        <w:rPr>
          <w:b/>
          <w:bCs/>
          <w:color w:val="auto"/>
          <w:sz w:val="32"/>
          <w:szCs w:val="32"/>
          <w:lang w:val="en-US"/>
        </w:rPr>
        <w:t>Task #4</w:t>
      </w:r>
      <w:r>
        <w:rPr>
          <w:b/>
          <w:bCs/>
          <w:color w:val="auto"/>
          <w:sz w:val="32"/>
          <w:szCs w:val="32"/>
          <w:lang w:val="en-US"/>
        </w:rPr>
        <w:t xml:space="preserve">. </w:t>
      </w:r>
      <w:r w:rsidRPr="00DB49E6">
        <w:rPr>
          <w:b/>
          <w:bCs/>
          <w:i/>
          <w:iCs/>
          <w:color w:val="auto"/>
          <w:sz w:val="32"/>
          <w:szCs w:val="32"/>
          <w:lang w:val="en-US"/>
        </w:rPr>
        <w:t xml:space="preserve">Making player die when saw touches him and giving points when collecting </w:t>
      </w:r>
      <w:proofErr w:type="gramStart"/>
      <w:r w:rsidRPr="00DB49E6">
        <w:rPr>
          <w:b/>
          <w:bCs/>
          <w:i/>
          <w:iCs/>
          <w:color w:val="auto"/>
          <w:sz w:val="32"/>
          <w:szCs w:val="32"/>
          <w:lang w:val="en-US"/>
        </w:rPr>
        <w:t>it</w:t>
      </w:r>
      <w:bookmarkEnd w:id="21"/>
      <w:proofErr w:type="gramEnd"/>
    </w:p>
    <w:p w14:paraId="20C60355" w14:textId="3E259E35" w:rsidR="00DB49E6" w:rsidRDefault="00DB49E6" w:rsidP="00DB49E6">
      <w:pPr>
        <w:rPr>
          <w:lang w:val="en-US"/>
        </w:rPr>
      </w:pPr>
      <w:r w:rsidRPr="00990400">
        <w:rPr>
          <w:lang w:val="en-US"/>
        </w:rPr>
        <w:t xml:space="preserve">Description of </w:t>
      </w:r>
      <w:r>
        <w:rPr>
          <w:lang w:val="en-US"/>
        </w:rPr>
        <w:t xml:space="preserve">the </w:t>
      </w:r>
      <w:r w:rsidRPr="00990400">
        <w:rPr>
          <w:lang w:val="en-US"/>
        </w:rPr>
        <w:t>implementation (3-5 sentences)</w:t>
      </w:r>
      <w:r>
        <w:rPr>
          <w:lang w:val="en-US"/>
        </w:rPr>
        <w:t xml:space="preserve">. For that, I have created a </w:t>
      </w:r>
      <w:proofErr w:type="spellStart"/>
      <w:r>
        <w:rPr>
          <w:lang w:val="en-US"/>
        </w:rPr>
        <w:t>triggerController</w:t>
      </w:r>
      <w:proofErr w:type="spellEnd"/>
      <w:r>
        <w:rPr>
          <w:lang w:val="en-US"/>
        </w:rPr>
        <w:t xml:space="preserve"> for player. There is function </w:t>
      </w:r>
      <w:proofErr w:type="spellStart"/>
      <w:r>
        <w:rPr>
          <w:lang w:val="en-US"/>
        </w:rPr>
        <w:t>onTriggerEnter</w:t>
      </w:r>
      <w:proofErr w:type="spellEnd"/>
      <w:r>
        <w:rPr>
          <w:lang w:val="en-US"/>
        </w:rPr>
        <w:t xml:space="preserve"> and </w:t>
      </w:r>
      <w:proofErr w:type="spellStart"/>
      <w:r>
        <w:rPr>
          <w:lang w:val="en-US"/>
        </w:rPr>
        <w:t>onCollisionEnter</w:t>
      </w:r>
      <w:proofErr w:type="spellEnd"/>
      <w:r>
        <w:rPr>
          <w:lang w:val="en-US"/>
        </w:rPr>
        <w:t xml:space="preserve">. </w:t>
      </w:r>
      <w:proofErr w:type="spellStart"/>
      <w:r>
        <w:rPr>
          <w:lang w:val="en-US"/>
        </w:rPr>
        <w:t>onTriggerEnter</w:t>
      </w:r>
      <w:proofErr w:type="spellEnd"/>
      <w:r>
        <w:rPr>
          <w:lang w:val="en-US"/>
        </w:rPr>
        <w:t xml:space="preserve"> is for collecting points, </w:t>
      </w:r>
      <w:proofErr w:type="spellStart"/>
      <w:r>
        <w:rPr>
          <w:lang w:val="en-US"/>
        </w:rPr>
        <w:t>onCollisionEnter</w:t>
      </w:r>
      <w:proofErr w:type="spellEnd"/>
      <w:r>
        <w:rPr>
          <w:lang w:val="en-US"/>
        </w:rPr>
        <w:t xml:space="preserve"> is for detecting collision with the saw, and if it does that stops the game and says that it is game over.</w:t>
      </w:r>
      <w:r w:rsidR="000F5C41">
        <w:rPr>
          <w:lang w:val="en-US"/>
        </w:rPr>
        <w:t xml:space="preserve"> </w:t>
      </w:r>
    </w:p>
    <w:p w14:paraId="45A241F7" w14:textId="7CC97D0A" w:rsidR="00DB49E6" w:rsidRDefault="00DB49E6" w:rsidP="00DB49E6">
      <w:pPr>
        <w:rPr>
          <w:lang w:val="en-US"/>
        </w:rPr>
      </w:pPr>
    </w:p>
    <w:p w14:paraId="6F28555C" w14:textId="77777777" w:rsidR="00DB49E6" w:rsidRDefault="00DB49E6" w:rsidP="00DB49E6">
      <w:pPr>
        <w:keepNext/>
      </w:pPr>
      <w:r w:rsidRPr="00990400">
        <w:rPr>
          <w:noProof/>
          <w:lang w:val="en-US"/>
        </w:rPr>
        <mc:AlternateContent>
          <mc:Choice Requires="wpg">
            <w:drawing>
              <wp:inline distT="0" distB="0" distL="0" distR="0" wp14:anchorId="0090EB44" wp14:editId="0E3DE3B4">
                <wp:extent cx="4541520" cy="5013960"/>
                <wp:effectExtent l="0" t="0" r="11430" b="15240"/>
                <wp:docPr id="1400703303" name="Группа 15"/>
                <wp:cNvGraphicFramePr/>
                <a:graphic xmlns:a="http://schemas.openxmlformats.org/drawingml/2006/main">
                  <a:graphicData uri="http://schemas.microsoft.com/office/word/2010/wordprocessingGroup">
                    <wpg:wgp>
                      <wpg:cNvGrpSpPr/>
                      <wpg:grpSpPr>
                        <a:xfrm>
                          <a:off x="0" y="0"/>
                          <a:ext cx="4541520" cy="5013960"/>
                          <a:chOff x="0" y="0"/>
                          <a:chExt cx="5954573" cy="914400"/>
                        </a:xfrm>
                      </wpg:grpSpPr>
                      <wps:wsp>
                        <wps:cNvPr id="1400703304" name="Прямоугольник 16"/>
                        <wps:cNvSpPr/>
                        <wps:spPr>
                          <a:xfrm>
                            <a:off x="0" y="0"/>
                            <a:ext cx="5954573" cy="914400"/>
                          </a:xfrm>
                          <a:prstGeom prst="rect">
                            <a:avLst/>
                          </a:prstGeom>
                          <a:solidFill>
                            <a:schemeClr val="accent1">
                              <a:lumMod val="20000"/>
                              <a:lumOff val="80000"/>
                            </a:schemeClr>
                          </a:solidFill>
                          <a:ln>
                            <a:solidFill>
                              <a:schemeClr val="bg2">
                                <a:lumMod val="9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703305" name="Надпись 17"/>
                        <wps:cNvSpPr txBox="1"/>
                        <wps:spPr>
                          <a:xfrm>
                            <a:off x="152829" y="16877"/>
                            <a:ext cx="4336048" cy="879669"/>
                          </a:xfrm>
                          <a:prstGeom prst="rect">
                            <a:avLst/>
                          </a:prstGeom>
                          <a:solidFill>
                            <a:schemeClr val="lt1"/>
                          </a:solidFill>
                          <a:ln w="6350">
                            <a:solidFill>
                              <a:prstClr val="black"/>
                            </a:solidFill>
                          </a:ln>
                        </wps:spPr>
                        <wps:txbx>
                          <w:txbxContent>
                            <w:p w14:paraId="2EAAEC69"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FF"/>
                                  <w:sz w:val="19"/>
                                  <w:szCs w:val="19"/>
                                  <w:lang w:val="en-US" w:eastAsia="en-US"/>
                                </w:rPr>
                                <w:t>OnTriggerEnter</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Collider other)</w:t>
                              </w:r>
                            </w:p>
                            <w:p w14:paraId="6E3C48B1"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9BD9242"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otherGameObject</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other.gameObject</w:t>
                              </w:r>
                              <w:proofErr w:type="spellEnd"/>
                              <w:proofErr w:type="gramEnd"/>
                              <w:r>
                                <w:rPr>
                                  <w:rFonts w:ascii="Consolas" w:eastAsiaTheme="minorHAnsi" w:hAnsi="Consolas" w:cs="Consolas"/>
                                  <w:color w:val="000000"/>
                                  <w:sz w:val="19"/>
                                  <w:szCs w:val="19"/>
                                  <w:lang w:val="en-US" w:eastAsia="en-US"/>
                                </w:rPr>
                                <w:t>;</w:t>
                              </w:r>
                            </w:p>
                            <w:p w14:paraId="18A0AD72"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collected = </w:t>
                              </w:r>
                              <w:proofErr w:type="gramStart"/>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roofErr w:type="gramEnd"/>
                            </w:p>
                            <w:p w14:paraId="672A9C1E"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p>
                            <w:p w14:paraId="68B42375"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other.tag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"Point"</w:t>
                              </w:r>
                              <w:r>
                                <w:rPr>
                                  <w:rFonts w:ascii="Consolas" w:eastAsiaTheme="minorHAnsi" w:hAnsi="Consolas" w:cs="Consolas"/>
                                  <w:color w:val="000000"/>
                                  <w:sz w:val="19"/>
                                  <w:szCs w:val="19"/>
                                  <w:lang w:val="en-US" w:eastAsia="en-US"/>
                                </w:rPr>
                                <w:t>)</w:t>
                              </w:r>
                            </w:p>
                            <w:p w14:paraId="61C1234F"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9746571"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player.AddPoints</w:t>
                              </w:r>
                              <w:proofErr w:type="spellEnd"/>
                              <w:proofErr w:type="gram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pointValue</w:t>
                              </w:r>
                              <w:proofErr w:type="spellEnd"/>
                              <w:r>
                                <w:rPr>
                                  <w:rFonts w:ascii="Consolas" w:eastAsiaTheme="minorHAnsi" w:hAnsi="Consolas" w:cs="Consolas"/>
                                  <w:color w:val="000000"/>
                                  <w:sz w:val="19"/>
                                  <w:szCs w:val="19"/>
                                  <w:lang w:val="en-US" w:eastAsia="en-US"/>
                                </w:rPr>
                                <w:t>);</w:t>
                              </w:r>
                            </w:p>
                            <w:p w14:paraId="11646E6E"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collected = </w:t>
                              </w:r>
                              <w:proofErr w:type="gramStart"/>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roofErr w:type="gramEnd"/>
                            </w:p>
                            <w:p w14:paraId="54ED2549"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else</w:t>
                              </w:r>
                              <w:proofErr w:type="gram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other.tag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"Finish"</w:t>
                              </w:r>
                              <w:r>
                                <w:rPr>
                                  <w:rFonts w:ascii="Consolas" w:eastAsiaTheme="minorHAnsi" w:hAnsi="Consolas" w:cs="Consolas"/>
                                  <w:color w:val="000000"/>
                                  <w:sz w:val="19"/>
                                  <w:szCs w:val="19"/>
                                  <w:lang w:val="en-US" w:eastAsia="en-US"/>
                                </w:rPr>
                                <w:t>)</w:t>
                              </w:r>
                            </w:p>
                            <w:p w14:paraId="28BC4B9F"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AADCE07"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player.Win</w:t>
                              </w:r>
                              <w:proofErr w:type="spellEnd"/>
                              <w:proofErr w:type="gramEnd"/>
                              <w:r>
                                <w:rPr>
                                  <w:rFonts w:ascii="Consolas" w:eastAsiaTheme="minorHAnsi" w:hAnsi="Consolas" w:cs="Consolas"/>
                                  <w:color w:val="000000"/>
                                  <w:sz w:val="19"/>
                                  <w:szCs w:val="19"/>
                                  <w:lang w:val="en-US" w:eastAsia="en-US"/>
                                </w:rPr>
                                <w:t>();</w:t>
                              </w:r>
                            </w:p>
                            <w:p w14:paraId="58C5D662"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8BE4066"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p>
                            <w:p w14:paraId="75B957E0"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(collected)</w:t>
                              </w:r>
                            </w:p>
                            <w:p w14:paraId="626D2FDF"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1D275D3"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otherGameObject.SetActive</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false</w:t>
                              </w:r>
                              <w:proofErr w:type="gramStart"/>
                              <w:r>
                                <w:rPr>
                                  <w:rFonts w:ascii="Consolas" w:eastAsiaTheme="minorHAnsi" w:hAnsi="Consolas" w:cs="Consolas"/>
                                  <w:color w:val="000000"/>
                                  <w:sz w:val="19"/>
                                  <w:szCs w:val="19"/>
                                  <w:lang w:val="en-US" w:eastAsia="en-US"/>
                                </w:rPr>
                                <w:t>);</w:t>
                              </w:r>
                              <w:proofErr w:type="gramEnd"/>
                            </w:p>
                            <w:p w14:paraId="51FEE423"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Destroy(</w:t>
                              </w:r>
                              <w:proofErr w:type="spellStart"/>
                              <w:r>
                                <w:rPr>
                                  <w:rFonts w:ascii="Consolas" w:eastAsiaTheme="minorHAnsi" w:hAnsi="Consolas" w:cs="Consolas"/>
                                  <w:color w:val="000000"/>
                                  <w:sz w:val="19"/>
                                  <w:szCs w:val="19"/>
                                  <w:lang w:val="en-US" w:eastAsia="en-US"/>
                                </w:rPr>
                                <w:t>otherGameObject</w:t>
                              </w:r>
                              <w:proofErr w:type="spellEnd"/>
                              <w:proofErr w:type="gramStart"/>
                              <w:r>
                                <w:rPr>
                                  <w:rFonts w:ascii="Consolas" w:eastAsiaTheme="minorHAnsi" w:hAnsi="Consolas" w:cs="Consolas"/>
                                  <w:color w:val="000000"/>
                                  <w:sz w:val="19"/>
                                  <w:szCs w:val="19"/>
                                  <w:lang w:val="en-US" w:eastAsia="en-US"/>
                                </w:rPr>
                                <w:t>);</w:t>
                              </w:r>
                              <w:proofErr w:type="gramEnd"/>
                            </w:p>
                            <w:p w14:paraId="3A82ED4E"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B60A2C1" w14:textId="16F3F2A4"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7B04C2E" w14:textId="316748F1"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p>
                            <w:p w14:paraId="3E202B52"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FF"/>
                                  <w:sz w:val="19"/>
                                  <w:szCs w:val="19"/>
                                  <w:lang w:val="en-US" w:eastAsia="en-US"/>
                                </w:rPr>
                                <w:t>OnCollisionEnter</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Collision other)</w:t>
                              </w:r>
                            </w:p>
                            <w:p w14:paraId="732ACD0A"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C08FA2F"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p>
                            <w:p w14:paraId="0F72B92A"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otherGameObject</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other.gameObject</w:t>
                              </w:r>
                              <w:proofErr w:type="spellEnd"/>
                              <w:proofErr w:type="gramEnd"/>
                              <w:r>
                                <w:rPr>
                                  <w:rFonts w:ascii="Consolas" w:eastAsiaTheme="minorHAnsi" w:hAnsi="Consolas" w:cs="Consolas"/>
                                  <w:color w:val="000000"/>
                                  <w:sz w:val="19"/>
                                  <w:szCs w:val="19"/>
                                  <w:lang w:val="en-US" w:eastAsia="en-US"/>
                                </w:rPr>
                                <w:t>;</w:t>
                              </w:r>
                            </w:p>
                            <w:p w14:paraId="3F363CCD"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otherGameObject.tag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"Saw"</w:t>
                              </w:r>
                              <w:r>
                                <w:rPr>
                                  <w:rFonts w:ascii="Consolas" w:eastAsiaTheme="minorHAnsi" w:hAnsi="Consolas" w:cs="Consolas"/>
                                  <w:color w:val="000000"/>
                                  <w:sz w:val="19"/>
                                  <w:szCs w:val="19"/>
                                  <w:lang w:val="en-US" w:eastAsia="en-US"/>
                                </w:rPr>
                                <w:t>)</w:t>
                              </w:r>
                            </w:p>
                            <w:p w14:paraId="1EC75553"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0210440"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player.Lose</w:t>
                              </w:r>
                              <w:proofErr w:type="spellEnd"/>
                              <w:proofErr w:type="gramEnd"/>
                              <w:r>
                                <w:rPr>
                                  <w:rFonts w:ascii="Consolas" w:eastAsiaTheme="minorHAnsi" w:hAnsi="Consolas" w:cs="Consolas"/>
                                  <w:color w:val="000000"/>
                                  <w:sz w:val="19"/>
                                  <w:szCs w:val="19"/>
                                  <w:lang w:val="en-US" w:eastAsia="en-US"/>
                                </w:rPr>
                                <w:t>();</w:t>
                              </w:r>
                            </w:p>
                            <w:p w14:paraId="6DAD06CE"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2662349" w14:textId="21EAFAD5" w:rsidR="002D0698" w:rsidRPr="00193744"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090EB44" id="_x0000_s1032" style="width:357.6pt;height:394.8pt;mso-position-horizontal-relative:char;mso-position-vertical-relative:line" coordsize="59545,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">
                <v:rect id="Прямоугольник 16" o:spid="_x0000_s1033" style="position:absolute;width:59545;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" fillcolor="#d9e2f3 [660]" strokecolor="#cfcdcd [2894]" strokeweight="1pt"/>
                <v:shape id="Надпись 17" o:spid="_x0000_s1034" type="#_x0000_t202" style="position:absolute;left:1528;top:168;width:43360;height:8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" fillcolor="white [3201]" strokeweight=".5pt">
                  <v:textbox>
                    <w:txbxContent>
                      <w:p w14:paraId="2EAAEC69"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FF"/>
                            <w:sz w:val="19"/>
                            <w:szCs w:val="19"/>
                            <w:lang w:val="en-US" w:eastAsia="en-US"/>
                          </w:rPr>
                          <w:t>OnTriggerEnter</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Collider other)</w:t>
                        </w:r>
                      </w:p>
                      <w:p w14:paraId="6E3C48B1"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9BD9242"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otherGameObject</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other.gameObject</w:t>
                        </w:r>
                        <w:proofErr w:type="spellEnd"/>
                        <w:proofErr w:type="gramEnd"/>
                        <w:r>
                          <w:rPr>
                            <w:rFonts w:ascii="Consolas" w:eastAsiaTheme="minorHAnsi" w:hAnsi="Consolas" w:cs="Consolas"/>
                            <w:color w:val="000000"/>
                            <w:sz w:val="19"/>
                            <w:szCs w:val="19"/>
                            <w:lang w:val="en-US" w:eastAsia="en-US"/>
                          </w:rPr>
                          <w:t>;</w:t>
                        </w:r>
                      </w:p>
                      <w:p w14:paraId="18A0AD72"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collected = </w:t>
                        </w:r>
                        <w:proofErr w:type="gramStart"/>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roofErr w:type="gramEnd"/>
                      </w:p>
                      <w:p w14:paraId="672A9C1E"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p>
                      <w:p w14:paraId="68B42375"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other.tag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"Point"</w:t>
                        </w:r>
                        <w:r>
                          <w:rPr>
                            <w:rFonts w:ascii="Consolas" w:eastAsiaTheme="minorHAnsi" w:hAnsi="Consolas" w:cs="Consolas"/>
                            <w:color w:val="000000"/>
                            <w:sz w:val="19"/>
                            <w:szCs w:val="19"/>
                            <w:lang w:val="en-US" w:eastAsia="en-US"/>
                          </w:rPr>
                          <w:t>)</w:t>
                        </w:r>
                      </w:p>
                      <w:p w14:paraId="61C1234F"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9746571"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player.AddPoints</w:t>
                        </w:r>
                        <w:proofErr w:type="spellEnd"/>
                        <w:proofErr w:type="gram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pointValue</w:t>
                        </w:r>
                        <w:proofErr w:type="spellEnd"/>
                        <w:r>
                          <w:rPr>
                            <w:rFonts w:ascii="Consolas" w:eastAsiaTheme="minorHAnsi" w:hAnsi="Consolas" w:cs="Consolas"/>
                            <w:color w:val="000000"/>
                            <w:sz w:val="19"/>
                            <w:szCs w:val="19"/>
                            <w:lang w:val="en-US" w:eastAsia="en-US"/>
                          </w:rPr>
                          <w:t>);</w:t>
                        </w:r>
                      </w:p>
                      <w:p w14:paraId="11646E6E"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collected = </w:t>
                        </w:r>
                        <w:proofErr w:type="gramStart"/>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roofErr w:type="gramEnd"/>
                      </w:p>
                      <w:p w14:paraId="54ED2549"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else</w:t>
                        </w:r>
                        <w:proofErr w:type="gram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other.tag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"Finish"</w:t>
                        </w:r>
                        <w:r>
                          <w:rPr>
                            <w:rFonts w:ascii="Consolas" w:eastAsiaTheme="minorHAnsi" w:hAnsi="Consolas" w:cs="Consolas"/>
                            <w:color w:val="000000"/>
                            <w:sz w:val="19"/>
                            <w:szCs w:val="19"/>
                            <w:lang w:val="en-US" w:eastAsia="en-US"/>
                          </w:rPr>
                          <w:t>)</w:t>
                        </w:r>
                      </w:p>
                      <w:p w14:paraId="28BC4B9F"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AADCE07"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player.Win</w:t>
                        </w:r>
                        <w:proofErr w:type="spellEnd"/>
                        <w:proofErr w:type="gramEnd"/>
                        <w:r>
                          <w:rPr>
                            <w:rFonts w:ascii="Consolas" w:eastAsiaTheme="minorHAnsi" w:hAnsi="Consolas" w:cs="Consolas"/>
                            <w:color w:val="000000"/>
                            <w:sz w:val="19"/>
                            <w:szCs w:val="19"/>
                            <w:lang w:val="en-US" w:eastAsia="en-US"/>
                          </w:rPr>
                          <w:t>();</w:t>
                        </w:r>
                      </w:p>
                      <w:p w14:paraId="58C5D662"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8BE4066"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p>
                      <w:p w14:paraId="75B957E0"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(collected)</w:t>
                        </w:r>
                      </w:p>
                      <w:p w14:paraId="626D2FDF"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1D275D3"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otherGameObject.SetActive</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false</w:t>
                        </w:r>
                        <w:proofErr w:type="gramStart"/>
                        <w:r>
                          <w:rPr>
                            <w:rFonts w:ascii="Consolas" w:eastAsiaTheme="minorHAnsi" w:hAnsi="Consolas" w:cs="Consolas"/>
                            <w:color w:val="000000"/>
                            <w:sz w:val="19"/>
                            <w:szCs w:val="19"/>
                            <w:lang w:val="en-US" w:eastAsia="en-US"/>
                          </w:rPr>
                          <w:t>);</w:t>
                        </w:r>
                        <w:proofErr w:type="gramEnd"/>
                      </w:p>
                      <w:p w14:paraId="51FEE423"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Destroy(</w:t>
                        </w:r>
                        <w:proofErr w:type="spellStart"/>
                        <w:r>
                          <w:rPr>
                            <w:rFonts w:ascii="Consolas" w:eastAsiaTheme="minorHAnsi" w:hAnsi="Consolas" w:cs="Consolas"/>
                            <w:color w:val="000000"/>
                            <w:sz w:val="19"/>
                            <w:szCs w:val="19"/>
                            <w:lang w:val="en-US" w:eastAsia="en-US"/>
                          </w:rPr>
                          <w:t>otherGameObject</w:t>
                        </w:r>
                        <w:proofErr w:type="spellEnd"/>
                        <w:proofErr w:type="gramStart"/>
                        <w:r>
                          <w:rPr>
                            <w:rFonts w:ascii="Consolas" w:eastAsiaTheme="minorHAnsi" w:hAnsi="Consolas" w:cs="Consolas"/>
                            <w:color w:val="000000"/>
                            <w:sz w:val="19"/>
                            <w:szCs w:val="19"/>
                            <w:lang w:val="en-US" w:eastAsia="en-US"/>
                          </w:rPr>
                          <w:t>);</w:t>
                        </w:r>
                        <w:proofErr w:type="gramEnd"/>
                      </w:p>
                      <w:p w14:paraId="3A82ED4E"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B60A2C1" w14:textId="16F3F2A4"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7B04C2E" w14:textId="316748F1"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p>
                      <w:p w14:paraId="3E202B52"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FF"/>
                            <w:sz w:val="19"/>
                            <w:szCs w:val="19"/>
                            <w:lang w:val="en-US" w:eastAsia="en-US"/>
                          </w:rPr>
                          <w:t>OnCollisionEnter</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Collision other)</w:t>
                        </w:r>
                      </w:p>
                      <w:p w14:paraId="732ACD0A"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C08FA2F"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p>
                      <w:p w14:paraId="0F72B92A"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otherGameObject</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other.gameObject</w:t>
                        </w:r>
                        <w:proofErr w:type="spellEnd"/>
                        <w:proofErr w:type="gramEnd"/>
                        <w:r>
                          <w:rPr>
                            <w:rFonts w:ascii="Consolas" w:eastAsiaTheme="minorHAnsi" w:hAnsi="Consolas" w:cs="Consolas"/>
                            <w:color w:val="000000"/>
                            <w:sz w:val="19"/>
                            <w:szCs w:val="19"/>
                            <w:lang w:val="en-US" w:eastAsia="en-US"/>
                          </w:rPr>
                          <w:t>;</w:t>
                        </w:r>
                      </w:p>
                      <w:p w14:paraId="3F363CCD"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otherGameObject.tag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"Saw"</w:t>
                        </w:r>
                        <w:r>
                          <w:rPr>
                            <w:rFonts w:ascii="Consolas" w:eastAsiaTheme="minorHAnsi" w:hAnsi="Consolas" w:cs="Consolas"/>
                            <w:color w:val="000000"/>
                            <w:sz w:val="19"/>
                            <w:szCs w:val="19"/>
                            <w:lang w:val="en-US" w:eastAsia="en-US"/>
                          </w:rPr>
                          <w:t>)</w:t>
                        </w:r>
                      </w:p>
                      <w:p w14:paraId="1EC75553"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0210440"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player.Lose</w:t>
                        </w:r>
                        <w:proofErr w:type="spellEnd"/>
                        <w:proofErr w:type="gramEnd"/>
                        <w:r>
                          <w:rPr>
                            <w:rFonts w:ascii="Consolas" w:eastAsiaTheme="minorHAnsi" w:hAnsi="Consolas" w:cs="Consolas"/>
                            <w:color w:val="000000"/>
                            <w:sz w:val="19"/>
                            <w:szCs w:val="19"/>
                            <w:lang w:val="en-US" w:eastAsia="en-US"/>
                          </w:rPr>
                          <w:t>();</w:t>
                        </w:r>
                      </w:p>
                      <w:p w14:paraId="6DAD06CE" w14:textId="77777777" w:rsidR="002D0698"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2662349" w14:textId="21EAFAD5" w:rsidR="002D0698" w:rsidRPr="00193744" w:rsidRDefault="002D0698" w:rsidP="00DB49E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txbxContent>
                  </v:textbox>
                </v:shape>
                <w10:anchorlock/>
              </v:group>
            </w:pict>
          </mc:Fallback>
        </mc:AlternateContent>
      </w:r>
    </w:p>
    <w:p w14:paraId="05509C82" w14:textId="3B706F8F" w:rsidR="00DB49E6" w:rsidRPr="00990400" w:rsidRDefault="00DB49E6" w:rsidP="00DB49E6">
      <w:pPr>
        <w:pStyle w:val="Antrat"/>
        <w:jc w:val="center"/>
        <w:rPr>
          <w:lang w:val="en-US"/>
        </w:rPr>
      </w:pPr>
      <w:bookmarkStart w:id="22" w:name="_Toc65511690"/>
      <w:bookmarkStart w:id="23" w:name="_Toc72692488"/>
      <w:proofErr w:type="spellStart"/>
      <w:r>
        <w:t>Table</w:t>
      </w:r>
      <w:proofErr w:type="spellEnd"/>
      <w:r>
        <w:t xml:space="preserve"> </w:t>
      </w:r>
      <w:r w:rsidR="009A2FC6">
        <w:fldChar w:fldCharType="begin"/>
      </w:r>
      <w:r w:rsidR="009A2FC6">
        <w:instrText xml:space="preserve"> SEQ Table \* ARABIC </w:instrText>
      </w:r>
      <w:r w:rsidR="009A2FC6">
        <w:fldChar w:fldCharType="separate"/>
      </w:r>
      <w:r w:rsidR="00071371">
        <w:rPr>
          <w:noProof/>
        </w:rPr>
        <w:t>2</w:t>
      </w:r>
      <w:r w:rsidR="009A2FC6">
        <w:fldChar w:fldCharType="end"/>
      </w:r>
      <w:r>
        <w:t xml:space="preserve">. </w:t>
      </w:r>
      <w:proofErr w:type="spellStart"/>
      <w:r>
        <w:t>OnTriggerEnter</w:t>
      </w:r>
      <w:proofErr w:type="spellEnd"/>
      <w:r>
        <w:t xml:space="preserve"> </w:t>
      </w:r>
      <w:proofErr w:type="spellStart"/>
      <w:r>
        <w:t>and</w:t>
      </w:r>
      <w:proofErr w:type="spellEnd"/>
      <w:r>
        <w:t xml:space="preserve"> </w:t>
      </w:r>
      <w:proofErr w:type="spellStart"/>
      <w:r>
        <w:t>OnCollisionEnter</w:t>
      </w:r>
      <w:proofErr w:type="spellEnd"/>
      <w:r>
        <w:t xml:space="preserve"> </w:t>
      </w:r>
      <w:proofErr w:type="spellStart"/>
      <w:r>
        <w:t>function</w:t>
      </w:r>
      <w:bookmarkEnd w:id="22"/>
      <w:bookmarkEnd w:id="23"/>
      <w:proofErr w:type="spellEnd"/>
    </w:p>
    <w:p w14:paraId="6465DF6A" w14:textId="0C1F88A5" w:rsidR="000F5C41" w:rsidRDefault="000F5C41" w:rsidP="000F5C41">
      <w:pPr>
        <w:pStyle w:val="Antrat2"/>
        <w:rPr>
          <w:b/>
          <w:bCs/>
          <w:i/>
          <w:iCs/>
          <w:color w:val="auto"/>
          <w:sz w:val="32"/>
          <w:szCs w:val="32"/>
          <w:lang w:val="en-US"/>
        </w:rPr>
      </w:pPr>
      <w:bookmarkStart w:id="24" w:name="_Toc72692432"/>
      <w:r w:rsidRPr="00DB49E6">
        <w:rPr>
          <w:b/>
          <w:bCs/>
          <w:color w:val="auto"/>
          <w:sz w:val="32"/>
          <w:szCs w:val="32"/>
          <w:lang w:val="en-US"/>
        </w:rPr>
        <w:t>Task #</w:t>
      </w:r>
      <w:r>
        <w:rPr>
          <w:b/>
          <w:bCs/>
          <w:color w:val="auto"/>
          <w:sz w:val="32"/>
          <w:szCs w:val="32"/>
          <w:lang w:val="en-US"/>
        </w:rPr>
        <w:t xml:space="preserve">5. </w:t>
      </w:r>
      <w:r>
        <w:rPr>
          <w:b/>
          <w:bCs/>
          <w:i/>
          <w:iCs/>
          <w:color w:val="auto"/>
          <w:sz w:val="32"/>
          <w:szCs w:val="32"/>
          <w:lang w:val="en-US"/>
        </w:rPr>
        <w:t>Stopping the game</w:t>
      </w:r>
      <w:bookmarkEnd w:id="24"/>
      <w:r>
        <w:rPr>
          <w:b/>
          <w:bCs/>
          <w:i/>
          <w:iCs/>
          <w:color w:val="auto"/>
          <w:sz w:val="32"/>
          <w:szCs w:val="32"/>
          <w:lang w:val="en-US"/>
        </w:rPr>
        <w:t xml:space="preserve"> </w:t>
      </w:r>
    </w:p>
    <w:p w14:paraId="3338D082" w14:textId="6F422EBE" w:rsidR="000F5C41" w:rsidRDefault="000F5C41" w:rsidP="000F5C41">
      <w:pPr>
        <w:rPr>
          <w:lang w:val="en-US"/>
        </w:rPr>
      </w:pPr>
      <w:r w:rsidRPr="00990400">
        <w:rPr>
          <w:lang w:val="en-US"/>
        </w:rPr>
        <w:t xml:space="preserve">Description of </w:t>
      </w:r>
      <w:r>
        <w:rPr>
          <w:lang w:val="en-US"/>
        </w:rPr>
        <w:t xml:space="preserve">the </w:t>
      </w:r>
      <w:r w:rsidRPr="00990400">
        <w:rPr>
          <w:lang w:val="en-US"/>
        </w:rPr>
        <w:t>implementation (3-5 sentences)</w:t>
      </w:r>
      <w:r>
        <w:rPr>
          <w:lang w:val="en-US"/>
        </w:rPr>
        <w:t xml:space="preserve">. It is quite simple code, if player steps on end platform, </w:t>
      </w:r>
      <w:proofErr w:type="spellStart"/>
      <w:r>
        <w:rPr>
          <w:lang w:val="en-US"/>
        </w:rPr>
        <w:t>OnTriggerEnter</w:t>
      </w:r>
      <w:proofErr w:type="spellEnd"/>
      <w:r>
        <w:rPr>
          <w:lang w:val="en-US"/>
        </w:rPr>
        <w:t xml:space="preserve"> from previous code activates and calls </w:t>
      </w:r>
      <w:proofErr w:type="spellStart"/>
      <w:proofErr w:type="gramStart"/>
      <w:r>
        <w:rPr>
          <w:lang w:val="en-US"/>
        </w:rPr>
        <w:t>player.Win</w:t>
      </w:r>
      <w:proofErr w:type="spellEnd"/>
      <w:proofErr w:type="gramEnd"/>
      <w:r>
        <w:rPr>
          <w:lang w:val="en-US"/>
        </w:rPr>
        <w:t xml:space="preserve">() function. If it gets killed by saw, it calls </w:t>
      </w:r>
      <w:proofErr w:type="spellStart"/>
      <w:proofErr w:type="gramStart"/>
      <w:r>
        <w:rPr>
          <w:lang w:val="en-US"/>
        </w:rPr>
        <w:t>player.Lose</w:t>
      </w:r>
      <w:proofErr w:type="spellEnd"/>
      <w:proofErr w:type="gramEnd"/>
      <w:r>
        <w:rPr>
          <w:lang w:val="en-US"/>
        </w:rPr>
        <w:t>() function. If you wish to reset the scene for a new round, I implemented simple code by pressing R you just refresh the scene.</w:t>
      </w:r>
    </w:p>
    <w:p w14:paraId="6679BB4C" w14:textId="77777777" w:rsidR="000F5C41" w:rsidRDefault="000F5C41" w:rsidP="000F5C41">
      <w:pPr>
        <w:rPr>
          <w:lang w:val="en-US"/>
        </w:rPr>
      </w:pPr>
    </w:p>
    <w:p w14:paraId="25A3CD64" w14:textId="77777777" w:rsidR="000F5C41" w:rsidRDefault="000F5C41" w:rsidP="000F5C41">
      <w:pPr>
        <w:rPr>
          <w:lang w:val="en-US"/>
        </w:rPr>
      </w:pPr>
    </w:p>
    <w:p w14:paraId="180B37B8" w14:textId="77777777" w:rsidR="000F5C41" w:rsidRDefault="000F5C41" w:rsidP="000F5C41">
      <w:pPr>
        <w:keepNext/>
      </w:pPr>
      <w:r w:rsidRPr="00990400">
        <w:rPr>
          <w:noProof/>
          <w:lang w:val="en-US"/>
        </w:rPr>
        <w:lastRenderedPageBreak/>
        <mc:AlternateContent>
          <mc:Choice Requires="wpg">
            <w:drawing>
              <wp:inline distT="0" distB="0" distL="0" distR="0" wp14:anchorId="2425FCDC" wp14:editId="4BA9D621">
                <wp:extent cx="5554980" cy="2202180"/>
                <wp:effectExtent l="0" t="0" r="26670" b="26670"/>
                <wp:docPr id="1400703306" name="Группа 15"/>
                <wp:cNvGraphicFramePr/>
                <a:graphic xmlns:a="http://schemas.openxmlformats.org/drawingml/2006/main">
                  <a:graphicData uri="http://schemas.microsoft.com/office/word/2010/wordprocessingGroup">
                    <wpg:wgp>
                      <wpg:cNvGrpSpPr/>
                      <wpg:grpSpPr>
                        <a:xfrm>
                          <a:off x="0" y="0"/>
                          <a:ext cx="5554980" cy="2202180"/>
                          <a:chOff x="0" y="0"/>
                          <a:chExt cx="5954573" cy="914400"/>
                        </a:xfrm>
                      </wpg:grpSpPr>
                      <wps:wsp>
                        <wps:cNvPr id="1400703307" name="Прямоугольник 16"/>
                        <wps:cNvSpPr/>
                        <wps:spPr>
                          <a:xfrm>
                            <a:off x="0" y="0"/>
                            <a:ext cx="5954573" cy="914400"/>
                          </a:xfrm>
                          <a:prstGeom prst="rect">
                            <a:avLst/>
                          </a:prstGeom>
                          <a:solidFill>
                            <a:schemeClr val="accent1">
                              <a:lumMod val="20000"/>
                              <a:lumOff val="80000"/>
                            </a:schemeClr>
                          </a:solidFill>
                          <a:ln>
                            <a:solidFill>
                              <a:schemeClr val="bg2">
                                <a:lumMod val="9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703308" name="Надпись 17"/>
                        <wps:cNvSpPr txBox="1"/>
                        <wps:spPr>
                          <a:xfrm>
                            <a:off x="152821" y="16877"/>
                            <a:ext cx="5038380" cy="879596"/>
                          </a:xfrm>
                          <a:prstGeom prst="rect">
                            <a:avLst/>
                          </a:prstGeom>
                          <a:solidFill>
                            <a:schemeClr val="lt1"/>
                          </a:solidFill>
                          <a:ln w="6350">
                            <a:solidFill>
                              <a:prstClr val="black"/>
                            </a:solidFill>
                          </a:ln>
                        </wps:spPr>
                        <wps:txbx>
                          <w:txbxContent>
                            <w:p w14:paraId="40BF7B59" w14:textId="77777777" w:rsidR="002D0698" w:rsidRDefault="002D0698" w:rsidP="000F5C4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Win(</w:t>
                              </w:r>
                              <w:proofErr w:type="gramEnd"/>
                              <w:r>
                                <w:rPr>
                                  <w:rFonts w:ascii="Consolas" w:eastAsiaTheme="minorHAnsi" w:hAnsi="Consolas" w:cs="Consolas"/>
                                  <w:color w:val="000000"/>
                                  <w:sz w:val="19"/>
                                  <w:szCs w:val="19"/>
                                  <w:lang w:val="en-US" w:eastAsia="en-US"/>
                                </w:rPr>
                                <w:t>)</w:t>
                              </w:r>
                            </w:p>
                            <w:p w14:paraId="0CEBED90" w14:textId="77777777" w:rsidR="002D0698" w:rsidRDefault="002D0698" w:rsidP="000F5C4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20553D3" w14:textId="77777777" w:rsidR="002D0698" w:rsidRDefault="002D0698" w:rsidP="000F5C4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pointsText.gameObject.SetActive</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316DAD6E" w14:textId="77777777" w:rsidR="002D0698" w:rsidRDefault="002D0698" w:rsidP="000F5C4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movementController.enabled</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roofErr w:type="gramEnd"/>
                            </w:p>
                            <w:p w14:paraId="57A31E64" w14:textId="77777777" w:rsidR="002D0698" w:rsidRDefault="002D0698" w:rsidP="000F5C4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finishText.text</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 xml:space="preserve">$"You </w:t>
                              </w:r>
                              <w:proofErr w:type="gramStart"/>
                              <w:r>
                                <w:rPr>
                                  <w:rFonts w:ascii="Consolas" w:eastAsiaTheme="minorHAnsi" w:hAnsi="Consolas" w:cs="Consolas"/>
                                  <w:color w:val="A31515"/>
                                  <w:sz w:val="19"/>
                                  <w:szCs w:val="19"/>
                                  <w:lang w:val="en-US" w:eastAsia="en-US"/>
                                </w:rPr>
                                <w:t>win!\</w:t>
                              </w:r>
                              <w:proofErr w:type="spellStart"/>
                              <w:proofErr w:type="gramEnd"/>
                              <w:r>
                                <w:rPr>
                                  <w:rFonts w:ascii="Consolas" w:eastAsiaTheme="minorHAnsi" w:hAnsi="Consolas" w:cs="Consolas"/>
                                  <w:color w:val="A31515"/>
                                  <w:sz w:val="19"/>
                                  <w:szCs w:val="19"/>
                                  <w:lang w:val="en-US" w:eastAsia="en-US"/>
                                </w:rPr>
                                <w:t>nYou</w:t>
                              </w:r>
                              <w:proofErr w:type="spellEnd"/>
                              <w:r>
                                <w:rPr>
                                  <w:rFonts w:ascii="Consolas" w:eastAsiaTheme="minorHAnsi" w:hAnsi="Consolas" w:cs="Consolas"/>
                                  <w:color w:val="A31515"/>
                                  <w:sz w:val="19"/>
                                  <w:szCs w:val="19"/>
                                  <w:lang w:val="en-US" w:eastAsia="en-US"/>
                                </w:rPr>
                                <w:t xml:space="preserve"> scored </w:t>
                              </w:r>
                              <w:r>
                                <w:rPr>
                                  <w:rFonts w:ascii="Consolas" w:eastAsiaTheme="minorHAnsi" w:hAnsi="Consolas" w:cs="Consolas"/>
                                  <w:color w:val="000000"/>
                                  <w:sz w:val="19"/>
                                  <w:szCs w:val="19"/>
                                  <w:lang w:val="en-US" w:eastAsia="en-US"/>
                                </w:rPr>
                                <w:t>{points}</w:t>
                              </w:r>
                              <w:r>
                                <w:rPr>
                                  <w:rFonts w:ascii="Consolas" w:eastAsiaTheme="minorHAnsi" w:hAnsi="Consolas" w:cs="Consolas"/>
                                  <w:color w:val="A31515"/>
                                  <w:sz w:val="19"/>
                                  <w:szCs w:val="19"/>
                                  <w:lang w:val="en-US" w:eastAsia="en-US"/>
                                </w:rPr>
                                <w:t xml:space="preserve"> points."</w:t>
                              </w:r>
                              <w:r>
                                <w:rPr>
                                  <w:rFonts w:ascii="Consolas" w:eastAsiaTheme="minorHAnsi" w:hAnsi="Consolas" w:cs="Consolas"/>
                                  <w:color w:val="000000"/>
                                  <w:sz w:val="19"/>
                                  <w:szCs w:val="19"/>
                                  <w:lang w:val="en-US" w:eastAsia="en-US"/>
                                </w:rPr>
                                <w:t>;</w:t>
                              </w:r>
                            </w:p>
                            <w:p w14:paraId="27D1BC78" w14:textId="77777777" w:rsidR="002D0698" w:rsidRDefault="002D0698" w:rsidP="000F5C4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finishText.gameObject.SetActive</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34380EC7" w14:textId="77777777" w:rsidR="002D0698" w:rsidRDefault="002D0698" w:rsidP="000F5C4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59BB132" w14:textId="77777777" w:rsidR="002D0698" w:rsidRDefault="002D0698" w:rsidP="000F5C4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Lose(</w:t>
                              </w:r>
                              <w:proofErr w:type="gramEnd"/>
                              <w:r>
                                <w:rPr>
                                  <w:rFonts w:ascii="Consolas" w:eastAsiaTheme="minorHAnsi" w:hAnsi="Consolas" w:cs="Consolas"/>
                                  <w:color w:val="000000"/>
                                  <w:sz w:val="19"/>
                                  <w:szCs w:val="19"/>
                                  <w:lang w:val="en-US" w:eastAsia="en-US"/>
                                </w:rPr>
                                <w:t>)</w:t>
                              </w:r>
                            </w:p>
                            <w:p w14:paraId="20E9C141" w14:textId="77777777" w:rsidR="002D0698" w:rsidRDefault="002D0698" w:rsidP="000F5C4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2A79848" w14:textId="77777777" w:rsidR="002D0698" w:rsidRDefault="002D0698" w:rsidP="000F5C4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pointsText.gameObject.SetActive</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3289C871" w14:textId="77777777" w:rsidR="002D0698" w:rsidRDefault="002D0698" w:rsidP="000F5C4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movementController.enabled</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roofErr w:type="gramEnd"/>
                            </w:p>
                            <w:p w14:paraId="6ADB590F" w14:textId="77777777" w:rsidR="002D0698" w:rsidRDefault="002D0698" w:rsidP="000F5C4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finishText.text</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 xml:space="preserve">$"You </w:t>
                              </w:r>
                              <w:proofErr w:type="gramStart"/>
                              <w:r>
                                <w:rPr>
                                  <w:rFonts w:ascii="Consolas" w:eastAsiaTheme="minorHAnsi" w:hAnsi="Consolas" w:cs="Consolas"/>
                                  <w:color w:val="A31515"/>
                                  <w:sz w:val="19"/>
                                  <w:szCs w:val="19"/>
                                  <w:lang w:val="en-US" w:eastAsia="en-US"/>
                                </w:rPr>
                                <w:t>lose!\</w:t>
                              </w:r>
                              <w:proofErr w:type="spellStart"/>
                              <w:proofErr w:type="gramEnd"/>
                              <w:r>
                                <w:rPr>
                                  <w:rFonts w:ascii="Consolas" w:eastAsiaTheme="minorHAnsi" w:hAnsi="Consolas" w:cs="Consolas"/>
                                  <w:color w:val="A31515"/>
                                  <w:sz w:val="19"/>
                                  <w:szCs w:val="19"/>
                                  <w:lang w:val="en-US" w:eastAsia="en-US"/>
                                </w:rPr>
                                <w:t>nYou</w:t>
                              </w:r>
                              <w:proofErr w:type="spellEnd"/>
                              <w:r>
                                <w:rPr>
                                  <w:rFonts w:ascii="Consolas" w:eastAsiaTheme="minorHAnsi" w:hAnsi="Consolas" w:cs="Consolas"/>
                                  <w:color w:val="A31515"/>
                                  <w:sz w:val="19"/>
                                  <w:szCs w:val="19"/>
                                  <w:lang w:val="en-US" w:eastAsia="en-US"/>
                                </w:rPr>
                                <w:t xml:space="preserve"> scored </w:t>
                              </w:r>
                              <w:r>
                                <w:rPr>
                                  <w:rFonts w:ascii="Consolas" w:eastAsiaTheme="minorHAnsi" w:hAnsi="Consolas" w:cs="Consolas"/>
                                  <w:color w:val="000000"/>
                                  <w:sz w:val="19"/>
                                  <w:szCs w:val="19"/>
                                  <w:lang w:val="en-US" w:eastAsia="en-US"/>
                                </w:rPr>
                                <w:t>{points}</w:t>
                              </w:r>
                              <w:r>
                                <w:rPr>
                                  <w:rFonts w:ascii="Consolas" w:eastAsiaTheme="minorHAnsi" w:hAnsi="Consolas" w:cs="Consolas"/>
                                  <w:color w:val="A31515"/>
                                  <w:sz w:val="19"/>
                                  <w:szCs w:val="19"/>
                                  <w:lang w:val="en-US" w:eastAsia="en-US"/>
                                </w:rPr>
                                <w:t xml:space="preserve"> points."</w:t>
                              </w:r>
                              <w:r>
                                <w:rPr>
                                  <w:rFonts w:ascii="Consolas" w:eastAsiaTheme="minorHAnsi" w:hAnsi="Consolas" w:cs="Consolas"/>
                                  <w:color w:val="000000"/>
                                  <w:sz w:val="19"/>
                                  <w:szCs w:val="19"/>
                                  <w:lang w:val="en-US" w:eastAsia="en-US"/>
                                </w:rPr>
                                <w:t>;</w:t>
                              </w:r>
                            </w:p>
                            <w:p w14:paraId="7BF4959F" w14:textId="77777777" w:rsidR="002D0698" w:rsidRDefault="002D0698" w:rsidP="000F5C4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finishText.gameObject.SetActive</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08955837" w14:textId="711CFAA8" w:rsidR="002D0698" w:rsidRPr="00193744" w:rsidRDefault="002D0698" w:rsidP="000F5C4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425FCDC" id="_x0000_s1035" style="width:437.4pt;height:173.4pt;mso-position-horizontal-relative:char;mso-position-vertical-relative:line" coordsize="59545,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">
                <v:rect id="Прямоугольник 16" o:spid="_x0000_s1036" style="position:absolute;width:59545;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" fillcolor="#d9e2f3 [660]" strokecolor="#cfcdcd [2894]" strokeweight="1pt"/>
                <v:shape id="Надпись 17" o:spid="_x0000_s1037" type="#_x0000_t202" style="position:absolute;left:1528;top:168;width:50384;height:879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" fillcolor="white [3201]" strokeweight=".5pt">
                  <v:textbox>
                    <w:txbxContent>
                      <w:p w14:paraId="40BF7B59" w14:textId="77777777" w:rsidR="002D0698" w:rsidRDefault="002D0698" w:rsidP="000F5C4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Win(</w:t>
                        </w:r>
                        <w:proofErr w:type="gramEnd"/>
                        <w:r>
                          <w:rPr>
                            <w:rFonts w:ascii="Consolas" w:eastAsiaTheme="minorHAnsi" w:hAnsi="Consolas" w:cs="Consolas"/>
                            <w:color w:val="000000"/>
                            <w:sz w:val="19"/>
                            <w:szCs w:val="19"/>
                            <w:lang w:val="en-US" w:eastAsia="en-US"/>
                          </w:rPr>
                          <w:t>)</w:t>
                        </w:r>
                      </w:p>
                      <w:p w14:paraId="0CEBED90" w14:textId="77777777" w:rsidR="002D0698" w:rsidRDefault="002D0698" w:rsidP="000F5C4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20553D3" w14:textId="77777777" w:rsidR="002D0698" w:rsidRDefault="002D0698" w:rsidP="000F5C4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pointsText.gameObject.SetActive</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316DAD6E" w14:textId="77777777" w:rsidR="002D0698" w:rsidRDefault="002D0698" w:rsidP="000F5C4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movementController.enabled</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roofErr w:type="gramEnd"/>
                      </w:p>
                      <w:p w14:paraId="57A31E64" w14:textId="77777777" w:rsidR="002D0698" w:rsidRDefault="002D0698" w:rsidP="000F5C4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finishText.text</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 xml:space="preserve">$"You </w:t>
                        </w:r>
                        <w:proofErr w:type="gramStart"/>
                        <w:r>
                          <w:rPr>
                            <w:rFonts w:ascii="Consolas" w:eastAsiaTheme="minorHAnsi" w:hAnsi="Consolas" w:cs="Consolas"/>
                            <w:color w:val="A31515"/>
                            <w:sz w:val="19"/>
                            <w:szCs w:val="19"/>
                            <w:lang w:val="en-US" w:eastAsia="en-US"/>
                          </w:rPr>
                          <w:t>win!\</w:t>
                        </w:r>
                        <w:proofErr w:type="spellStart"/>
                        <w:proofErr w:type="gramEnd"/>
                        <w:r>
                          <w:rPr>
                            <w:rFonts w:ascii="Consolas" w:eastAsiaTheme="minorHAnsi" w:hAnsi="Consolas" w:cs="Consolas"/>
                            <w:color w:val="A31515"/>
                            <w:sz w:val="19"/>
                            <w:szCs w:val="19"/>
                            <w:lang w:val="en-US" w:eastAsia="en-US"/>
                          </w:rPr>
                          <w:t>nYou</w:t>
                        </w:r>
                        <w:proofErr w:type="spellEnd"/>
                        <w:r>
                          <w:rPr>
                            <w:rFonts w:ascii="Consolas" w:eastAsiaTheme="minorHAnsi" w:hAnsi="Consolas" w:cs="Consolas"/>
                            <w:color w:val="A31515"/>
                            <w:sz w:val="19"/>
                            <w:szCs w:val="19"/>
                            <w:lang w:val="en-US" w:eastAsia="en-US"/>
                          </w:rPr>
                          <w:t xml:space="preserve"> scored </w:t>
                        </w:r>
                        <w:r>
                          <w:rPr>
                            <w:rFonts w:ascii="Consolas" w:eastAsiaTheme="minorHAnsi" w:hAnsi="Consolas" w:cs="Consolas"/>
                            <w:color w:val="000000"/>
                            <w:sz w:val="19"/>
                            <w:szCs w:val="19"/>
                            <w:lang w:val="en-US" w:eastAsia="en-US"/>
                          </w:rPr>
                          <w:t>{points}</w:t>
                        </w:r>
                        <w:r>
                          <w:rPr>
                            <w:rFonts w:ascii="Consolas" w:eastAsiaTheme="minorHAnsi" w:hAnsi="Consolas" w:cs="Consolas"/>
                            <w:color w:val="A31515"/>
                            <w:sz w:val="19"/>
                            <w:szCs w:val="19"/>
                            <w:lang w:val="en-US" w:eastAsia="en-US"/>
                          </w:rPr>
                          <w:t xml:space="preserve"> points."</w:t>
                        </w:r>
                        <w:r>
                          <w:rPr>
                            <w:rFonts w:ascii="Consolas" w:eastAsiaTheme="minorHAnsi" w:hAnsi="Consolas" w:cs="Consolas"/>
                            <w:color w:val="000000"/>
                            <w:sz w:val="19"/>
                            <w:szCs w:val="19"/>
                            <w:lang w:val="en-US" w:eastAsia="en-US"/>
                          </w:rPr>
                          <w:t>;</w:t>
                        </w:r>
                      </w:p>
                      <w:p w14:paraId="27D1BC78" w14:textId="77777777" w:rsidR="002D0698" w:rsidRDefault="002D0698" w:rsidP="000F5C4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finishText.gameObject.SetActive</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34380EC7" w14:textId="77777777" w:rsidR="002D0698" w:rsidRDefault="002D0698" w:rsidP="000F5C4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59BB132" w14:textId="77777777" w:rsidR="002D0698" w:rsidRDefault="002D0698" w:rsidP="000F5C4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Lose(</w:t>
                        </w:r>
                        <w:proofErr w:type="gramEnd"/>
                        <w:r>
                          <w:rPr>
                            <w:rFonts w:ascii="Consolas" w:eastAsiaTheme="minorHAnsi" w:hAnsi="Consolas" w:cs="Consolas"/>
                            <w:color w:val="000000"/>
                            <w:sz w:val="19"/>
                            <w:szCs w:val="19"/>
                            <w:lang w:val="en-US" w:eastAsia="en-US"/>
                          </w:rPr>
                          <w:t>)</w:t>
                        </w:r>
                      </w:p>
                      <w:p w14:paraId="20E9C141" w14:textId="77777777" w:rsidR="002D0698" w:rsidRDefault="002D0698" w:rsidP="000F5C4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2A79848" w14:textId="77777777" w:rsidR="002D0698" w:rsidRDefault="002D0698" w:rsidP="000F5C4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pointsText.gameObject.SetActive</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3289C871" w14:textId="77777777" w:rsidR="002D0698" w:rsidRDefault="002D0698" w:rsidP="000F5C4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movementController.enabled</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roofErr w:type="gramEnd"/>
                      </w:p>
                      <w:p w14:paraId="6ADB590F" w14:textId="77777777" w:rsidR="002D0698" w:rsidRDefault="002D0698" w:rsidP="000F5C4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finishText.text</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 xml:space="preserve">$"You </w:t>
                        </w:r>
                        <w:proofErr w:type="gramStart"/>
                        <w:r>
                          <w:rPr>
                            <w:rFonts w:ascii="Consolas" w:eastAsiaTheme="minorHAnsi" w:hAnsi="Consolas" w:cs="Consolas"/>
                            <w:color w:val="A31515"/>
                            <w:sz w:val="19"/>
                            <w:szCs w:val="19"/>
                            <w:lang w:val="en-US" w:eastAsia="en-US"/>
                          </w:rPr>
                          <w:t>lose!\</w:t>
                        </w:r>
                        <w:proofErr w:type="spellStart"/>
                        <w:proofErr w:type="gramEnd"/>
                        <w:r>
                          <w:rPr>
                            <w:rFonts w:ascii="Consolas" w:eastAsiaTheme="minorHAnsi" w:hAnsi="Consolas" w:cs="Consolas"/>
                            <w:color w:val="A31515"/>
                            <w:sz w:val="19"/>
                            <w:szCs w:val="19"/>
                            <w:lang w:val="en-US" w:eastAsia="en-US"/>
                          </w:rPr>
                          <w:t>nYou</w:t>
                        </w:r>
                        <w:proofErr w:type="spellEnd"/>
                        <w:r>
                          <w:rPr>
                            <w:rFonts w:ascii="Consolas" w:eastAsiaTheme="minorHAnsi" w:hAnsi="Consolas" w:cs="Consolas"/>
                            <w:color w:val="A31515"/>
                            <w:sz w:val="19"/>
                            <w:szCs w:val="19"/>
                            <w:lang w:val="en-US" w:eastAsia="en-US"/>
                          </w:rPr>
                          <w:t xml:space="preserve"> scored </w:t>
                        </w:r>
                        <w:r>
                          <w:rPr>
                            <w:rFonts w:ascii="Consolas" w:eastAsiaTheme="minorHAnsi" w:hAnsi="Consolas" w:cs="Consolas"/>
                            <w:color w:val="000000"/>
                            <w:sz w:val="19"/>
                            <w:szCs w:val="19"/>
                            <w:lang w:val="en-US" w:eastAsia="en-US"/>
                          </w:rPr>
                          <w:t>{points}</w:t>
                        </w:r>
                        <w:r>
                          <w:rPr>
                            <w:rFonts w:ascii="Consolas" w:eastAsiaTheme="minorHAnsi" w:hAnsi="Consolas" w:cs="Consolas"/>
                            <w:color w:val="A31515"/>
                            <w:sz w:val="19"/>
                            <w:szCs w:val="19"/>
                            <w:lang w:val="en-US" w:eastAsia="en-US"/>
                          </w:rPr>
                          <w:t xml:space="preserve"> points."</w:t>
                        </w:r>
                        <w:r>
                          <w:rPr>
                            <w:rFonts w:ascii="Consolas" w:eastAsiaTheme="minorHAnsi" w:hAnsi="Consolas" w:cs="Consolas"/>
                            <w:color w:val="000000"/>
                            <w:sz w:val="19"/>
                            <w:szCs w:val="19"/>
                            <w:lang w:val="en-US" w:eastAsia="en-US"/>
                          </w:rPr>
                          <w:t>;</w:t>
                        </w:r>
                      </w:p>
                      <w:p w14:paraId="7BF4959F" w14:textId="77777777" w:rsidR="002D0698" w:rsidRDefault="002D0698" w:rsidP="000F5C4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finishText.gameObject.SetActive</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08955837" w14:textId="711CFAA8" w:rsidR="002D0698" w:rsidRPr="00193744" w:rsidRDefault="002D0698" w:rsidP="000F5C4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txbxContent>
                  </v:textbox>
                </v:shape>
                <w10:anchorlock/>
              </v:group>
            </w:pict>
          </mc:Fallback>
        </mc:AlternateContent>
      </w:r>
    </w:p>
    <w:p w14:paraId="01653EC7" w14:textId="733D0E5B" w:rsidR="000F5C41" w:rsidRDefault="000F5C41" w:rsidP="000F5C41">
      <w:pPr>
        <w:pStyle w:val="Antrat"/>
        <w:jc w:val="center"/>
      </w:pPr>
      <w:bookmarkStart w:id="25" w:name="_Toc65511691"/>
      <w:bookmarkStart w:id="26" w:name="_Toc72692489"/>
      <w:proofErr w:type="spellStart"/>
      <w:r>
        <w:t>Table</w:t>
      </w:r>
      <w:proofErr w:type="spellEnd"/>
      <w:r>
        <w:t xml:space="preserve"> </w:t>
      </w:r>
      <w:r w:rsidR="009A2FC6">
        <w:fldChar w:fldCharType="begin"/>
      </w:r>
      <w:r w:rsidR="009A2FC6">
        <w:instrText xml:space="preserve"> SEQ Table \* ARABIC </w:instrText>
      </w:r>
      <w:r w:rsidR="009A2FC6">
        <w:fldChar w:fldCharType="separate"/>
      </w:r>
      <w:r w:rsidR="00071371">
        <w:rPr>
          <w:noProof/>
        </w:rPr>
        <w:t>3</w:t>
      </w:r>
      <w:r w:rsidR="009A2FC6">
        <w:fldChar w:fldCharType="end"/>
      </w:r>
      <w:r>
        <w:t xml:space="preserve">. </w:t>
      </w:r>
      <w:proofErr w:type="spellStart"/>
      <w:r>
        <w:t>player.Win</w:t>
      </w:r>
      <w:proofErr w:type="spellEnd"/>
      <w:r>
        <w:t xml:space="preserve">(), </w:t>
      </w:r>
      <w:proofErr w:type="spellStart"/>
      <w:r>
        <w:t>player.Lose</w:t>
      </w:r>
      <w:proofErr w:type="spellEnd"/>
      <w:r>
        <w:t xml:space="preserve">() </w:t>
      </w:r>
      <w:proofErr w:type="spellStart"/>
      <w:r>
        <w:t>functions</w:t>
      </w:r>
      <w:bookmarkEnd w:id="25"/>
      <w:bookmarkEnd w:id="26"/>
      <w:proofErr w:type="spellEnd"/>
    </w:p>
    <w:p w14:paraId="11AB9D5D" w14:textId="7FC0B8FF" w:rsidR="00464F66" w:rsidRDefault="00464F66" w:rsidP="00464F66">
      <w:pPr>
        <w:rPr>
          <w:lang w:val="lt-LT" w:eastAsia="lt-LT"/>
        </w:rPr>
      </w:pPr>
    </w:p>
    <w:p w14:paraId="66EBAF91" w14:textId="72B8D88D" w:rsidR="00464F66" w:rsidRDefault="00464F66" w:rsidP="00464F66">
      <w:pPr>
        <w:pStyle w:val="Antrat2"/>
        <w:rPr>
          <w:b/>
          <w:bCs/>
          <w:i/>
          <w:iCs/>
          <w:color w:val="auto"/>
          <w:sz w:val="32"/>
          <w:szCs w:val="32"/>
          <w:lang w:val="en-US"/>
        </w:rPr>
      </w:pPr>
      <w:bookmarkStart w:id="27" w:name="_Toc72692433"/>
      <w:r>
        <w:rPr>
          <w:b/>
          <w:bCs/>
          <w:color w:val="auto"/>
          <w:sz w:val="32"/>
          <w:szCs w:val="32"/>
          <w:lang w:val="en-US"/>
        </w:rPr>
        <w:t xml:space="preserve">Defense task. </w:t>
      </w:r>
      <w:r w:rsidRPr="00464F66">
        <w:rPr>
          <w:b/>
          <w:bCs/>
          <w:i/>
          <w:iCs/>
          <w:color w:val="auto"/>
          <w:sz w:val="32"/>
          <w:szCs w:val="32"/>
          <w:lang w:val="en-US"/>
        </w:rPr>
        <w:t xml:space="preserve">Make it so that the player would be able to run (sprint) for only for a certain amount of time (configurable, </w:t>
      </w:r>
      <w:proofErr w:type="gramStart"/>
      <w:r w:rsidRPr="00464F66">
        <w:rPr>
          <w:b/>
          <w:bCs/>
          <w:i/>
          <w:iCs/>
          <w:color w:val="auto"/>
          <w:sz w:val="32"/>
          <w:szCs w:val="32"/>
          <w:lang w:val="en-US"/>
        </w:rPr>
        <w:t>e.g.</w:t>
      </w:r>
      <w:proofErr w:type="gramEnd"/>
      <w:r w:rsidRPr="00464F66">
        <w:rPr>
          <w:b/>
          <w:bCs/>
          <w:i/>
          <w:iCs/>
          <w:color w:val="auto"/>
          <w:sz w:val="32"/>
          <w:szCs w:val="32"/>
          <w:lang w:val="en-US"/>
        </w:rPr>
        <w:t xml:space="preserve"> 5 seconds). Then after running, there would be a cool-down (configurable, </w:t>
      </w:r>
      <w:proofErr w:type="gramStart"/>
      <w:r w:rsidRPr="00464F66">
        <w:rPr>
          <w:b/>
          <w:bCs/>
          <w:i/>
          <w:iCs/>
          <w:color w:val="auto"/>
          <w:sz w:val="32"/>
          <w:szCs w:val="32"/>
          <w:lang w:val="en-US"/>
        </w:rPr>
        <w:t>e.g.</w:t>
      </w:r>
      <w:proofErr w:type="gramEnd"/>
      <w:r w:rsidRPr="00464F66">
        <w:rPr>
          <w:b/>
          <w:bCs/>
          <w:i/>
          <w:iCs/>
          <w:color w:val="auto"/>
          <w:sz w:val="32"/>
          <w:szCs w:val="32"/>
          <w:lang w:val="en-US"/>
        </w:rPr>
        <w:t xml:space="preserve"> 1 second) after the player could run again.</w:t>
      </w:r>
      <w:bookmarkEnd w:id="27"/>
    </w:p>
    <w:p w14:paraId="7ABB421C" w14:textId="484B297A" w:rsidR="00464F66" w:rsidRDefault="00464F66" w:rsidP="00464F66">
      <w:pPr>
        <w:rPr>
          <w:lang w:val="en-US"/>
        </w:rPr>
      </w:pPr>
      <w:r w:rsidRPr="00990400">
        <w:rPr>
          <w:lang w:val="en-US"/>
        </w:rPr>
        <w:t xml:space="preserve">Description of </w:t>
      </w:r>
      <w:r>
        <w:rPr>
          <w:lang w:val="en-US"/>
        </w:rPr>
        <w:t xml:space="preserve">the </w:t>
      </w:r>
      <w:r w:rsidRPr="00990400">
        <w:rPr>
          <w:lang w:val="en-US"/>
        </w:rPr>
        <w:t>implementation (3-5 sentences</w:t>
      </w:r>
      <w:r>
        <w:rPr>
          <w:lang w:val="en-US"/>
        </w:rPr>
        <w:t xml:space="preserve">). I tried to make that you set starting time when it starts to run and a simple if statement whether to check if that time is higher than </w:t>
      </w:r>
      <w:proofErr w:type="spellStart"/>
      <w:r>
        <w:rPr>
          <w:lang w:val="en-US"/>
        </w:rPr>
        <w:t>runningTime</w:t>
      </w:r>
      <w:proofErr w:type="spellEnd"/>
      <w:r>
        <w:rPr>
          <w:lang w:val="en-US"/>
        </w:rPr>
        <w:t xml:space="preserve"> set and cooldown, however after player ran for given time, it </w:t>
      </w:r>
      <w:proofErr w:type="gramStart"/>
      <w:r>
        <w:rPr>
          <w:lang w:val="en-US"/>
        </w:rPr>
        <w:t>couldn’t</w:t>
      </w:r>
      <w:proofErr w:type="gramEnd"/>
      <w:r>
        <w:rPr>
          <w:lang w:val="en-US"/>
        </w:rPr>
        <w:t xml:space="preserve"> run no more, a bug with a time I believe.</w:t>
      </w:r>
    </w:p>
    <w:p w14:paraId="7CE436B6" w14:textId="77777777" w:rsidR="00464F66" w:rsidRDefault="00464F66" w:rsidP="00464F66">
      <w:pPr>
        <w:rPr>
          <w:lang w:val="en-US"/>
        </w:rPr>
      </w:pPr>
    </w:p>
    <w:p w14:paraId="5A13DEC6" w14:textId="77777777" w:rsidR="00464F66" w:rsidRDefault="00464F66" w:rsidP="00464F66">
      <w:pPr>
        <w:rPr>
          <w:lang w:val="en-US"/>
        </w:rPr>
      </w:pPr>
    </w:p>
    <w:p w14:paraId="4756391B" w14:textId="77777777" w:rsidR="00464F66" w:rsidRDefault="00464F66" w:rsidP="00464F66">
      <w:pPr>
        <w:keepNext/>
      </w:pPr>
      <w:r w:rsidRPr="00990400">
        <w:rPr>
          <w:noProof/>
          <w:lang w:val="en-US"/>
        </w:rPr>
        <mc:AlternateContent>
          <mc:Choice Requires="wpg">
            <w:drawing>
              <wp:inline distT="0" distB="0" distL="0" distR="0" wp14:anchorId="24BDFC17" wp14:editId="55E5A16E">
                <wp:extent cx="5532120" cy="3528060"/>
                <wp:effectExtent l="0" t="0" r="11430" b="15240"/>
                <wp:docPr id="5" name="Группа 15"/>
                <wp:cNvGraphicFramePr/>
                <a:graphic xmlns:a="http://schemas.openxmlformats.org/drawingml/2006/main">
                  <a:graphicData uri="http://schemas.microsoft.com/office/word/2010/wordprocessingGroup">
                    <wpg:wgp>
                      <wpg:cNvGrpSpPr/>
                      <wpg:grpSpPr>
                        <a:xfrm>
                          <a:off x="0" y="0"/>
                          <a:ext cx="5532120" cy="3528060"/>
                          <a:chOff x="0" y="0"/>
                          <a:chExt cx="5954573" cy="914400"/>
                        </a:xfrm>
                      </wpg:grpSpPr>
                      <wps:wsp>
                        <wps:cNvPr id="6" name="Прямоугольник 16"/>
                        <wps:cNvSpPr/>
                        <wps:spPr>
                          <a:xfrm>
                            <a:off x="0" y="0"/>
                            <a:ext cx="5954573" cy="914400"/>
                          </a:xfrm>
                          <a:prstGeom prst="rect">
                            <a:avLst/>
                          </a:prstGeom>
                          <a:solidFill>
                            <a:schemeClr val="accent1">
                              <a:lumMod val="20000"/>
                              <a:lumOff val="80000"/>
                            </a:schemeClr>
                          </a:solidFill>
                          <a:ln>
                            <a:solidFill>
                              <a:schemeClr val="bg2">
                                <a:lumMod val="9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Надпись 17"/>
                        <wps:cNvSpPr txBox="1"/>
                        <wps:spPr>
                          <a:xfrm>
                            <a:off x="152819" y="16877"/>
                            <a:ext cx="5773448" cy="879509"/>
                          </a:xfrm>
                          <a:prstGeom prst="rect">
                            <a:avLst/>
                          </a:prstGeom>
                          <a:solidFill>
                            <a:schemeClr val="lt1"/>
                          </a:solidFill>
                          <a:ln w="6350">
                            <a:solidFill>
                              <a:prstClr val="black"/>
                            </a:solidFill>
                          </a:ln>
                        </wps:spPr>
                        <wps:txbx>
                          <w:txbxContent>
                            <w:p w14:paraId="41C1CA84" w14:textId="77777777" w:rsidR="002D0698"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Run(</w:t>
                              </w:r>
                              <w:proofErr w:type="gramEnd"/>
                              <w:r>
                                <w:rPr>
                                  <w:rFonts w:ascii="Consolas" w:eastAsiaTheme="minorHAnsi" w:hAnsi="Consolas" w:cs="Consolas"/>
                                  <w:color w:val="000000"/>
                                  <w:sz w:val="19"/>
                                  <w:szCs w:val="19"/>
                                  <w:lang w:val="en-US" w:eastAsia="en-US"/>
                                </w:rPr>
                                <w:t>)</w:t>
                              </w:r>
                            </w:p>
                            <w:p w14:paraId="4283109B" w14:textId="77777777" w:rsidR="002D0698"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920DE4E" w14:textId="77777777" w:rsidR="002D0698"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start = </w:t>
                              </w:r>
                              <w:proofErr w:type="spellStart"/>
                              <w:r>
                                <w:rPr>
                                  <w:rFonts w:ascii="Consolas" w:eastAsiaTheme="minorHAnsi" w:hAnsi="Consolas" w:cs="Consolas"/>
                                  <w:color w:val="000000"/>
                                  <w:sz w:val="19"/>
                                  <w:szCs w:val="19"/>
                                  <w:lang w:val="en-US" w:eastAsia="en-US"/>
                                </w:rPr>
                                <w:t>Time.</w:t>
                              </w:r>
                              <w:proofErr w:type="gramStart"/>
                              <w:r>
                                <w:rPr>
                                  <w:rFonts w:ascii="Consolas" w:eastAsiaTheme="minorHAnsi" w:hAnsi="Consolas" w:cs="Consolas"/>
                                  <w:color w:val="000000"/>
                                  <w:sz w:val="19"/>
                                  <w:szCs w:val="19"/>
                                  <w:lang w:val="en-US" w:eastAsia="en-US"/>
                                </w:rPr>
                                <w:t>time</w:t>
                              </w:r>
                              <w:proofErr w:type="spellEnd"/>
                              <w:r>
                                <w:rPr>
                                  <w:rFonts w:ascii="Consolas" w:eastAsiaTheme="minorHAnsi" w:hAnsi="Consolas" w:cs="Consolas"/>
                                  <w:color w:val="000000"/>
                                  <w:sz w:val="19"/>
                                  <w:szCs w:val="19"/>
                                  <w:lang w:val="en-US" w:eastAsia="en-US"/>
                                </w:rPr>
                                <w:t>;</w:t>
                              </w:r>
                              <w:proofErr w:type="gramEnd"/>
                            </w:p>
                            <w:p w14:paraId="3CFD2191" w14:textId="77777777" w:rsidR="002D0698"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(start &gt; seconds + </w:t>
                              </w:r>
                              <w:proofErr w:type="gramStart"/>
                              <w:r>
                                <w:rPr>
                                  <w:rFonts w:ascii="Consolas" w:eastAsiaTheme="minorHAnsi" w:hAnsi="Consolas" w:cs="Consolas"/>
                                  <w:color w:val="000000"/>
                                  <w:sz w:val="19"/>
                                  <w:szCs w:val="19"/>
                                  <w:lang w:val="en-US" w:eastAsia="en-US"/>
                                </w:rPr>
                                <w:t>cooldown )</w:t>
                              </w:r>
                              <w:proofErr w:type="gramEnd"/>
                            </w:p>
                            <w:p w14:paraId="55FD793D" w14:textId="77777777" w:rsidR="002D0698"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820F086" w14:textId="77777777" w:rsidR="002D0698"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start = </w:t>
                              </w:r>
                              <w:proofErr w:type="spellStart"/>
                              <w:proofErr w:type="gramStart"/>
                              <w:r>
                                <w:rPr>
                                  <w:rFonts w:ascii="Consolas" w:eastAsiaTheme="minorHAnsi" w:hAnsi="Consolas" w:cs="Consolas"/>
                                  <w:color w:val="000000"/>
                                  <w:sz w:val="19"/>
                                  <w:szCs w:val="19"/>
                                  <w:lang w:val="en-US" w:eastAsia="en-US"/>
                                </w:rPr>
                                <w:t>Time.time</w:t>
                              </w:r>
                              <w:proofErr w:type="spellEnd"/>
                              <w:r>
                                <w:rPr>
                                  <w:rFonts w:ascii="Consolas" w:eastAsiaTheme="minorHAnsi" w:hAnsi="Consolas" w:cs="Consolas"/>
                                  <w:color w:val="000000"/>
                                  <w:sz w:val="19"/>
                                  <w:szCs w:val="19"/>
                                  <w:lang w:val="en-US" w:eastAsia="en-US"/>
                                </w:rPr>
                                <w:t xml:space="preserve"> ;</w:t>
                              </w:r>
                              <w:proofErr w:type="gramEnd"/>
                            </w:p>
                            <w:p w14:paraId="22B83CF1" w14:textId="77777777" w:rsidR="002D0698"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Debug.Log</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 xml:space="preserve">$"Please wait </w:t>
                              </w:r>
                              <w:r>
                                <w:rPr>
                                  <w:rFonts w:ascii="Consolas" w:eastAsiaTheme="minorHAnsi" w:hAnsi="Consolas" w:cs="Consolas"/>
                                  <w:color w:val="000000"/>
                                  <w:sz w:val="19"/>
                                  <w:szCs w:val="19"/>
                                  <w:lang w:val="en-US" w:eastAsia="en-US"/>
                                </w:rPr>
                                <w:t>{cooldown}</w:t>
                              </w:r>
                              <w:r>
                                <w:rPr>
                                  <w:rFonts w:ascii="Consolas" w:eastAsiaTheme="minorHAnsi" w:hAnsi="Consolas" w:cs="Consolas"/>
                                  <w:color w:val="A31515"/>
                                  <w:sz w:val="19"/>
                                  <w:szCs w:val="19"/>
                                  <w:lang w:val="en-US" w:eastAsia="en-US"/>
                                </w:rPr>
                                <w:t>s before sprinting again."</w:t>
                              </w:r>
                              <w:proofErr w:type="gramStart"/>
                              <w:r>
                                <w:rPr>
                                  <w:rFonts w:ascii="Consolas" w:eastAsiaTheme="minorHAnsi" w:hAnsi="Consolas" w:cs="Consolas"/>
                                  <w:color w:val="000000"/>
                                  <w:sz w:val="19"/>
                                  <w:szCs w:val="19"/>
                                  <w:lang w:val="en-US" w:eastAsia="en-US"/>
                                </w:rPr>
                                <w:t>);</w:t>
                              </w:r>
                              <w:proofErr w:type="gramEnd"/>
                            </w:p>
                            <w:p w14:paraId="1106B18F" w14:textId="77777777" w:rsidR="002D0698"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movementSpeed</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walkingSpeed</w:t>
                              </w:r>
                              <w:proofErr w:type="spellEnd"/>
                              <w:r>
                                <w:rPr>
                                  <w:rFonts w:ascii="Consolas" w:eastAsiaTheme="minorHAnsi" w:hAnsi="Consolas" w:cs="Consolas"/>
                                  <w:color w:val="000000"/>
                                  <w:sz w:val="19"/>
                                  <w:szCs w:val="19"/>
                                  <w:lang w:val="en-US" w:eastAsia="en-US"/>
                                </w:rPr>
                                <w:t>;</w:t>
                              </w:r>
                              <w:proofErr w:type="gramEnd"/>
                            </w:p>
                            <w:p w14:paraId="48D683C8" w14:textId="77777777" w:rsidR="002D0698"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anim.SetFloat</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"Speed"</w:t>
                              </w:r>
                              <w:r>
                                <w:rPr>
                                  <w:rFonts w:ascii="Consolas" w:eastAsiaTheme="minorHAnsi" w:hAnsi="Consolas" w:cs="Consolas"/>
                                  <w:color w:val="000000"/>
                                  <w:sz w:val="19"/>
                                  <w:szCs w:val="19"/>
                                  <w:lang w:val="en-US" w:eastAsia="en-US"/>
                                </w:rPr>
                                <w:t xml:space="preserve">, 0.25f, 0.1f, </w:t>
                              </w:r>
                              <w:proofErr w:type="spellStart"/>
                              <w:r>
                                <w:rPr>
                                  <w:rFonts w:ascii="Consolas" w:eastAsiaTheme="minorHAnsi" w:hAnsi="Consolas" w:cs="Consolas"/>
                                  <w:color w:val="000000"/>
                                  <w:sz w:val="19"/>
                                  <w:szCs w:val="19"/>
                                  <w:lang w:val="en-US" w:eastAsia="en-US"/>
                                </w:rPr>
                                <w:t>Time.deltaTime</w:t>
                              </w:r>
                              <w:proofErr w:type="spellEnd"/>
                              <w:r>
                                <w:rPr>
                                  <w:rFonts w:ascii="Consolas" w:eastAsiaTheme="minorHAnsi" w:hAnsi="Consolas" w:cs="Consolas"/>
                                  <w:color w:val="000000"/>
                                  <w:sz w:val="19"/>
                                  <w:szCs w:val="19"/>
                                  <w:lang w:val="en-US" w:eastAsia="en-US"/>
                                </w:rPr>
                                <w:t>);</w:t>
                              </w:r>
                            </w:p>
                            <w:p w14:paraId="688A5869" w14:textId="77777777" w:rsidR="002D0698"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E6E9C4C" w14:textId="77777777" w:rsidR="002D0698"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146ED585" w14:textId="77777777" w:rsidR="002D0698"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B0214D9" w14:textId="77777777" w:rsidR="002D0698"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movementSpeed</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runningSpeed</w:t>
                              </w:r>
                              <w:proofErr w:type="spellEnd"/>
                              <w:r>
                                <w:rPr>
                                  <w:rFonts w:ascii="Consolas" w:eastAsiaTheme="minorHAnsi" w:hAnsi="Consolas" w:cs="Consolas"/>
                                  <w:color w:val="000000"/>
                                  <w:sz w:val="19"/>
                                  <w:szCs w:val="19"/>
                                  <w:lang w:val="en-US" w:eastAsia="en-US"/>
                                </w:rPr>
                                <w:t>;</w:t>
                              </w:r>
                              <w:proofErr w:type="gramEnd"/>
                            </w:p>
                            <w:p w14:paraId="19E6B841" w14:textId="77777777" w:rsidR="002D0698"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anim.SetFloat</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"Speed"</w:t>
                              </w:r>
                              <w:r>
                                <w:rPr>
                                  <w:rFonts w:ascii="Consolas" w:eastAsiaTheme="minorHAnsi" w:hAnsi="Consolas" w:cs="Consolas"/>
                                  <w:color w:val="000000"/>
                                  <w:sz w:val="19"/>
                                  <w:szCs w:val="19"/>
                                  <w:lang w:val="en-US" w:eastAsia="en-US"/>
                                </w:rPr>
                                <w:t xml:space="preserve">, 0.5f, 0.1f, </w:t>
                              </w:r>
                              <w:proofErr w:type="spellStart"/>
                              <w:r>
                                <w:rPr>
                                  <w:rFonts w:ascii="Consolas" w:eastAsiaTheme="minorHAnsi" w:hAnsi="Consolas" w:cs="Consolas"/>
                                  <w:color w:val="000000"/>
                                  <w:sz w:val="19"/>
                                  <w:szCs w:val="19"/>
                                  <w:lang w:val="en-US" w:eastAsia="en-US"/>
                                </w:rPr>
                                <w:t>Time.deltaTime</w:t>
                              </w:r>
                              <w:proofErr w:type="spellEnd"/>
                              <w:r>
                                <w:rPr>
                                  <w:rFonts w:ascii="Consolas" w:eastAsiaTheme="minorHAnsi" w:hAnsi="Consolas" w:cs="Consolas"/>
                                  <w:color w:val="000000"/>
                                  <w:sz w:val="19"/>
                                  <w:szCs w:val="19"/>
                                  <w:lang w:val="en-US" w:eastAsia="en-US"/>
                                </w:rPr>
                                <w:t>);</w:t>
                              </w:r>
                            </w:p>
                            <w:p w14:paraId="43374CFC" w14:textId="77777777" w:rsidR="002D0698"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B91424E" w14:textId="77777777" w:rsidR="002D0698"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B386336" w14:textId="4EA96D3F" w:rsidR="002D0698" w:rsidRPr="00193744"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4BDFC17" id="_x0000_s1038" style="width:435.6pt;height:277.8pt;mso-position-horizontal-relative:char;mso-position-vertical-relative:line" coordsize="59545,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">
                <v:rect id="Прямоугольник 16" o:spid="_x0000_s1039" style="position:absolute;width:59545;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" fillcolor="#d9e2f3 [660]" strokecolor="#cfcdcd [2894]" strokeweight="1pt"/>
                <v:shape id="Надпись 17" o:spid="_x0000_s1040" type="#_x0000_t202" style="position:absolute;left:1528;top:168;width:57734;height:879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" fillcolor="white [3201]" strokeweight=".5pt">
                  <v:textbox>
                    <w:txbxContent>
                      <w:p w14:paraId="41C1CA84" w14:textId="77777777" w:rsidR="002D0698"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Run(</w:t>
                        </w:r>
                        <w:proofErr w:type="gramEnd"/>
                        <w:r>
                          <w:rPr>
                            <w:rFonts w:ascii="Consolas" w:eastAsiaTheme="minorHAnsi" w:hAnsi="Consolas" w:cs="Consolas"/>
                            <w:color w:val="000000"/>
                            <w:sz w:val="19"/>
                            <w:szCs w:val="19"/>
                            <w:lang w:val="en-US" w:eastAsia="en-US"/>
                          </w:rPr>
                          <w:t>)</w:t>
                        </w:r>
                      </w:p>
                      <w:p w14:paraId="4283109B" w14:textId="77777777" w:rsidR="002D0698"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920DE4E" w14:textId="77777777" w:rsidR="002D0698"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start = </w:t>
                        </w:r>
                        <w:proofErr w:type="spellStart"/>
                        <w:r>
                          <w:rPr>
                            <w:rFonts w:ascii="Consolas" w:eastAsiaTheme="minorHAnsi" w:hAnsi="Consolas" w:cs="Consolas"/>
                            <w:color w:val="000000"/>
                            <w:sz w:val="19"/>
                            <w:szCs w:val="19"/>
                            <w:lang w:val="en-US" w:eastAsia="en-US"/>
                          </w:rPr>
                          <w:t>Time.</w:t>
                        </w:r>
                        <w:proofErr w:type="gramStart"/>
                        <w:r>
                          <w:rPr>
                            <w:rFonts w:ascii="Consolas" w:eastAsiaTheme="minorHAnsi" w:hAnsi="Consolas" w:cs="Consolas"/>
                            <w:color w:val="000000"/>
                            <w:sz w:val="19"/>
                            <w:szCs w:val="19"/>
                            <w:lang w:val="en-US" w:eastAsia="en-US"/>
                          </w:rPr>
                          <w:t>time</w:t>
                        </w:r>
                        <w:proofErr w:type="spellEnd"/>
                        <w:r>
                          <w:rPr>
                            <w:rFonts w:ascii="Consolas" w:eastAsiaTheme="minorHAnsi" w:hAnsi="Consolas" w:cs="Consolas"/>
                            <w:color w:val="000000"/>
                            <w:sz w:val="19"/>
                            <w:szCs w:val="19"/>
                            <w:lang w:val="en-US" w:eastAsia="en-US"/>
                          </w:rPr>
                          <w:t>;</w:t>
                        </w:r>
                        <w:proofErr w:type="gramEnd"/>
                      </w:p>
                      <w:p w14:paraId="3CFD2191" w14:textId="77777777" w:rsidR="002D0698"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(start &gt; seconds + </w:t>
                        </w:r>
                        <w:proofErr w:type="gramStart"/>
                        <w:r>
                          <w:rPr>
                            <w:rFonts w:ascii="Consolas" w:eastAsiaTheme="minorHAnsi" w:hAnsi="Consolas" w:cs="Consolas"/>
                            <w:color w:val="000000"/>
                            <w:sz w:val="19"/>
                            <w:szCs w:val="19"/>
                            <w:lang w:val="en-US" w:eastAsia="en-US"/>
                          </w:rPr>
                          <w:t>cooldown )</w:t>
                        </w:r>
                        <w:proofErr w:type="gramEnd"/>
                      </w:p>
                      <w:p w14:paraId="55FD793D" w14:textId="77777777" w:rsidR="002D0698"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820F086" w14:textId="77777777" w:rsidR="002D0698"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start = </w:t>
                        </w:r>
                        <w:proofErr w:type="spellStart"/>
                        <w:proofErr w:type="gramStart"/>
                        <w:r>
                          <w:rPr>
                            <w:rFonts w:ascii="Consolas" w:eastAsiaTheme="minorHAnsi" w:hAnsi="Consolas" w:cs="Consolas"/>
                            <w:color w:val="000000"/>
                            <w:sz w:val="19"/>
                            <w:szCs w:val="19"/>
                            <w:lang w:val="en-US" w:eastAsia="en-US"/>
                          </w:rPr>
                          <w:t>Time.time</w:t>
                        </w:r>
                        <w:proofErr w:type="spellEnd"/>
                        <w:r>
                          <w:rPr>
                            <w:rFonts w:ascii="Consolas" w:eastAsiaTheme="minorHAnsi" w:hAnsi="Consolas" w:cs="Consolas"/>
                            <w:color w:val="000000"/>
                            <w:sz w:val="19"/>
                            <w:szCs w:val="19"/>
                            <w:lang w:val="en-US" w:eastAsia="en-US"/>
                          </w:rPr>
                          <w:t xml:space="preserve"> ;</w:t>
                        </w:r>
                        <w:proofErr w:type="gramEnd"/>
                      </w:p>
                      <w:p w14:paraId="22B83CF1" w14:textId="77777777" w:rsidR="002D0698"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Debug.Log</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 xml:space="preserve">$"Please wait </w:t>
                        </w:r>
                        <w:r>
                          <w:rPr>
                            <w:rFonts w:ascii="Consolas" w:eastAsiaTheme="minorHAnsi" w:hAnsi="Consolas" w:cs="Consolas"/>
                            <w:color w:val="000000"/>
                            <w:sz w:val="19"/>
                            <w:szCs w:val="19"/>
                            <w:lang w:val="en-US" w:eastAsia="en-US"/>
                          </w:rPr>
                          <w:t>{cooldown}</w:t>
                        </w:r>
                        <w:r>
                          <w:rPr>
                            <w:rFonts w:ascii="Consolas" w:eastAsiaTheme="minorHAnsi" w:hAnsi="Consolas" w:cs="Consolas"/>
                            <w:color w:val="A31515"/>
                            <w:sz w:val="19"/>
                            <w:szCs w:val="19"/>
                            <w:lang w:val="en-US" w:eastAsia="en-US"/>
                          </w:rPr>
                          <w:t>s before sprinting again."</w:t>
                        </w:r>
                        <w:proofErr w:type="gramStart"/>
                        <w:r>
                          <w:rPr>
                            <w:rFonts w:ascii="Consolas" w:eastAsiaTheme="minorHAnsi" w:hAnsi="Consolas" w:cs="Consolas"/>
                            <w:color w:val="000000"/>
                            <w:sz w:val="19"/>
                            <w:szCs w:val="19"/>
                            <w:lang w:val="en-US" w:eastAsia="en-US"/>
                          </w:rPr>
                          <w:t>);</w:t>
                        </w:r>
                        <w:proofErr w:type="gramEnd"/>
                      </w:p>
                      <w:p w14:paraId="1106B18F" w14:textId="77777777" w:rsidR="002D0698"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movementSpeed</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walkingSpeed</w:t>
                        </w:r>
                        <w:proofErr w:type="spellEnd"/>
                        <w:r>
                          <w:rPr>
                            <w:rFonts w:ascii="Consolas" w:eastAsiaTheme="minorHAnsi" w:hAnsi="Consolas" w:cs="Consolas"/>
                            <w:color w:val="000000"/>
                            <w:sz w:val="19"/>
                            <w:szCs w:val="19"/>
                            <w:lang w:val="en-US" w:eastAsia="en-US"/>
                          </w:rPr>
                          <w:t>;</w:t>
                        </w:r>
                        <w:proofErr w:type="gramEnd"/>
                      </w:p>
                      <w:p w14:paraId="48D683C8" w14:textId="77777777" w:rsidR="002D0698"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anim.SetFloat</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"Speed"</w:t>
                        </w:r>
                        <w:r>
                          <w:rPr>
                            <w:rFonts w:ascii="Consolas" w:eastAsiaTheme="minorHAnsi" w:hAnsi="Consolas" w:cs="Consolas"/>
                            <w:color w:val="000000"/>
                            <w:sz w:val="19"/>
                            <w:szCs w:val="19"/>
                            <w:lang w:val="en-US" w:eastAsia="en-US"/>
                          </w:rPr>
                          <w:t xml:space="preserve">, 0.25f, 0.1f, </w:t>
                        </w:r>
                        <w:proofErr w:type="spellStart"/>
                        <w:r>
                          <w:rPr>
                            <w:rFonts w:ascii="Consolas" w:eastAsiaTheme="minorHAnsi" w:hAnsi="Consolas" w:cs="Consolas"/>
                            <w:color w:val="000000"/>
                            <w:sz w:val="19"/>
                            <w:szCs w:val="19"/>
                            <w:lang w:val="en-US" w:eastAsia="en-US"/>
                          </w:rPr>
                          <w:t>Time.deltaTime</w:t>
                        </w:r>
                        <w:proofErr w:type="spellEnd"/>
                        <w:r>
                          <w:rPr>
                            <w:rFonts w:ascii="Consolas" w:eastAsiaTheme="minorHAnsi" w:hAnsi="Consolas" w:cs="Consolas"/>
                            <w:color w:val="000000"/>
                            <w:sz w:val="19"/>
                            <w:szCs w:val="19"/>
                            <w:lang w:val="en-US" w:eastAsia="en-US"/>
                          </w:rPr>
                          <w:t>);</w:t>
                        </w:r>
                      </w:p>
                      <w:p w14:paraId="688A5869" w14:textId="77777777" w:rsidR="002D0698"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E6E9C4C" w14:textId="77777777" w:rsidR="002D0698"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146ED585" w14:textId="77777777" w:rsidR="002D0698"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B0214D9" w14:textId="77777777" w:rsidR="002D0698"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movementSpeed</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runningSpeed</w:t>
                        </w:r>
                        <w:proofErr w:type="spellEnd"/>
                        <w:r>
                          <w:rPr>
                            <w:rFonts w:ascii="Consolas" w:eastAsiaTheme="minorHAnsi" w:hAnsi="Consolas" w:cs="Consolas"/>
                            <w:color w:val="000000"/>
                            <w:sz w:val="19"/>
                            <w:szCs w:val="19"/>
                            <w:lang w:val="en-US" w:eastAsia="en-US"/>
                          </w:rPr>
                          <w:t>;</w:t>
                        </w:r>
                        <w:proofErr w:type="gramEnd"/>
                      </w:p>
                      <w:p w14:paraId="19E6B841" w14:textId="77777777" w:rsidR="002D0698"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anim.SetFloat</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"Speed"</w:t>
                        </w:r>
                        <w:r>
                          <w:rPr>
                            <w:rFonts w:ascii="Consolas" w:eastAsiaTheme="minorHAnsi" w:hAnsi="Consolas" w:cs="Consolas"/>
                            <w:color w:val="000000"/>
                            <w:sz w:val="19"/>
                            <w:szCs w:val="19"/>
                            <w:lang w:val="en-US" w:eastAsia="en-US"/>
                          </w:rPr>
                          <w:t xml:space="preserve">, 0.5f, 0.1f, </w:t>
                        </w:r>
                        <w:proofErr w:type="spellStart"/>
                        <w:r>
                          <w:rPr>
                            <w:rFonts w:ascii="Consolas" w:eastAsiaTheme="minorHAnsi" w:hAnsi="Consolas" w:cs="Consolas"/>
                            <w:color w:val="000000"/>
                            <w:sz w:val="19"/>
                            <w:szCs w:val="19"/>
                            <w:lang w:val="en-US" w:eastAsia="en-US"/>
                          </w:rPr>
                          <w:t>Time.deltaTime</w:t>
                        </w:r>
                        <w:proofErr w:type="spellEnd"/>
                        <w:r>
                          <w:rPr>
                            <w:rFonts w:ascii="Consolas" w:eastAsiaTheme="minorHAnsi" w:hAnsi="Consolas" w:cs="Consolas"/>
                            <w:color w:val="000000"/>
                            <w:sz w:val="19"/>
                            <w:szCs w:val="19"/>
                            <w:lang w:val="en-US" w:eastAsia="en-US"/>
                          </w:rPr>
                          <w:t>);</w:t>
                        </w:r>
                      </w:p>
                      <w:p w14:paraId="43374CFC" w14:textId="77777777" w:rsidR="002D0698"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B91424E" w14:textId="77777777" w:rsidR="002D0698"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B386336" w14:textId="4EA96D3F" w:rsidR="002D0698" w:rsidRPr="00193744" w:rsidRDefault="002D0698" w:rsidP="00464F6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txbxContent>
                  </v:textbox>
                </v:shape>
                <w10:anchorlock/>
              </v:group>
            </w:pict>
          </mc:Fallback>
        </mc:AlternateContent>
      </w:r>
    </w:p>
    <w:p w14:paraId="1F860207" w14:textId="587FD08C" w:rsidR="00464F66" w:rsidRPr="00464F66" w:rsidRDefault="00464F66" w:rsidP="00464F66">
      <w:pPr>
        <w:pStyle w:val="Antrat"/>
        <w:jc w:val="center"/>
        <w:rPr>
          <w:lang w:val="en-US"/>
        </w:rPr>
      </w:pPr>
      <w:bookmarkStart w:id="28" w:name="_Toc72692490"/>
      <w:proofErr w:type="spellStart"/>
      <w:r>
        <w:t>Table</w:t>
      </w:r>
      <w:proofErr w:type="spellEnd"/>
      <w:r>
        <w:t xml:space="preserve"> </w:t>
      </w:r>
      <w:r w:rsidR="009A2FC6">
        <w:fldChar w:fldCharType="begin"/>
      </w:r>
      <w:r w:rsidR="009A2FC6">
        <w:instrText xml:space="preserve"> SEQ Table \* ARABIC </w:instrText>
      </w:r>
      <w:r w:rsidR="009A2FC6">
        <w:fldChar w:fldCharType="separate"/>
      </w:r>
      <w:r w:rsidR="00071371">
        <w:rPr>
          <w:noProof/>
        </w:rPr>
        <w:t>4</w:t>
      </w:r>
      <w:r w:rsidR="009A2FC6">
        <w:fldChar w:fldCharType="end"/>
      </w:r>
      <w:r>
        <w:t xml:space="preserve">. </w:t>
      </w:r>
      <w:proofErr w:type="spellStart"/>
      <w:r>
        <w:t>player.Defense</w:t>
      </w:r>
      <w:proofErr w:type="spellEnd"/>
      <w:r>
        <w:t xml:space="preserve"> </w:t>
      </w:r>
      <w:proofErr w:type="spellStart"/>
      <w:r>
        <w:t>task</w:t>
      </w:r>
      <w:bookmarkEnd w:id="28"/>
      <w:proofErr w:type="spellEnd"/>
    </w:p>
    <w:p w14:paraId="58CEE071" w14:textId="77777777" w:rsidR="00DB49E6" w:rsidRPr="00990400" w:rsidRDefault="00DB49E6" w:rsidP="00DB49E6">
      <w:pPr>
        <w:rPr>
          <w:lang w:val="en-US"/>
        </w:rPr>
      </w:pPr>
    </w:p>
    <w:p w14:paraId="0BED31E4" w14:textId="77777777" w:rsidR="00DB49E6" w:rsidRPr="00DB49E6" w:rsidRDefault="00DB49E6" w:rsidP="00DB49E6">
      <w:pPr>
        <w:rPr>
          <w:lang w:val="en-US"/>
        </w:rPr>
      </w:pPr>
    </w:p>
    <w:p w14:paraId="0DBA073C" w14:textId="34B44EA2" w:rsidR="00DB49E6" w:rsidRDefault="00DB49E6" w:rsidP="00DB49E6">
      <w:pPr>
        <w:rPr>
          <w:lang w:val="en-US"/>
        </w:rPr>
      </w:pPr>
    </w:p>
    <w:p w14:paraId="04395B6C" w14:textId="77777777" w:rsidR="00DB49E6" w:rsidRPr="00DB49E6" w:rsidRDefault="00DB49E6" w:rsidP="00DB49E6">
      <w:pPr>
        <w:rPr>
          <w:lang w:val="en-US"/>
        </w:rPr>
      </w:pPr>
    </w:p>
    <w:p w14:paraId="59EC166E" w14:textId="77777777" w:rsidR="00A944BE" w:rsidRDefault="00A944BE" w:rsidP="00A944BE">
      <w:pPr>
        <w:pStyle w:val="Pavadinimas"/>
        <w:rPr>
          <w:rStyle w:val="Antrat1Diagrama"/>
          <w:b/>
          <w:color w:val="000000" w:themeColor="text1"/>
          <w:lang w:val="en-US"/>
        </w:rPr>
      </w:pPr>
      <w:bookmarkStart w:id="29" w:name="_Toc72692434"/>
      <w:r w:rsidRPr="00990400">
        <w:rPr>
          <w:rStyle w:val="Antrat1Diagrama"/>
          <w:b/>
          <w:color w:val="000000" w:themeColor="text1"/>
          <w:lang w:val="en-US"/>
        </w:rPr>
        <w:lastRenderedPageBreak/>
        <w:t xml:space="preserve">Laboratory work </w:t>
      </w:r>
      <w:r>
        <w:rPr>
          <w:rStyle w:val="Antrat1Diagrama"/>
          <w:b/>
          <w:color w:val="000000" w:themeColor="text1"/>
          <w:lang w:val="en-US"/>
        </w:rPr>
        <w:t>#2</w:t>
      </w:r>
      <w:bookmarkEnd w:id="29"/>
    </w:p>
    <w:p w14:paraId="512566C2" w14:textId="77777777" w:rsidR="00A944BE" w:rsidRPr="00A944BE" w:rsidRDefault="00A944BE" w:rsidP="00A944BE">
      <w:pPr>
        <w:rPr>
          <w:rFonts w:eastAsiaTheme="majorEastAsia"/>
          <w:lang w:val="en-US"/>
        </w:rPr>
      </w:pPr>
    </w:p>
    <w:p w14:paraId="22E3F06D" w14:textId="77777777" w:rsidR="00A944BE" w:rsidRPr="00990400" w:rsidRDefault="00A944BE" w:rsidP="00A944BE">
      <w:pPr>
        <w:rPr>
          <w:lang w:val="en-US"/>
        </w:rPr>
      </w:pPr>
      <w:bookmarkStart w:id="30" w:name="_Toc72692435"/>
      <w:r w:rsidRPr="00990400">
        <w:rPr>
          <w:rStyle w:val="Antrat2Diagrama"/>
          <w:b/>
          <w:color w:val="000000" w:themeColor="text1"/>
          <w:sz w:val="32"/>
          <w:lang w:val="en-US"/>
        </w:rPr>
        <w:t>List of tasks</w:t>
      </w:r>
      <w:bookmarkEnd w:id="30"/>
      <w:r w:rsidRPr="00990400">
        <w:rPr>
          <w:color w:val="000000" w:themeColor="text1"/>
          <w:sz w:val="32"/>
          <w:lang w:val="en-US"/>
        </w:rPr>
        <w:t xml:space="preserve"> </w:t>
      </w:r>
      <w:r w:rsidRPr="00990400">
        <w:rPr>
          <w:lang w:val="en-US"/>
        </w:rPr>
        <w:t>(main functionality of your project)</w:t>
      </w:r>
    </w:p>
    <w:p w14:paraId="1D8B582C" w14:textId="77777777" w:rsidR="00A944BE" w:rsidRPr="00990400" w:rsidRDefault="00A944BE" w:rsidP="00A944BE">
      <w:pPr>
        <w:rPr>
          <w:lang w:val="en-US"/>
        </w:rPr>
      </w:pPr>
    </w:p>
    <w:p w14:paraId="05C249E8" w14:textId="36536D69" w:rsidR="00A944BE" w:rsidRDefault="00825742" w:rsidP="00A944BE">
      <w:pPr>
        <w:pStyle w:val="Sraopastraipa"/>
        <w:numPr>
          <w:ilvl w:val="0"/>
          <w:numId w:val="6"/>
        </w:numPr>
        <w:rPr>
          <w:lang w:val="en-US"/>
        </w:rPr>
      </w:pPr>
      <w:r>
        <w:rPr>
          <w:lang w:val="en-US"/>
        </w:rPr>
        <w:t>Building world environment</w:t>
      </w:r>
    </w:p>
    <w:p w14:paraId="39991C54" w14:textId="3AF75BF1" w:rsidR="00825742" w:rsidRPr="00990400" w:rsidRDefault="00825742" w:rsidP="00A944BE">
      <w:pPr>
        <w:pStyle w:val="Sraopastraipa"/>
        <w:numPr>
          <w:ilvl w:val="0"/>
          <w:numId w:val="6"/>
        </w:numPr>
        <w:rPr>
          <w:lang w:val="en-US"/>
        </w:rPr>
      </w:pPr>
      <w:r>
        <w:rPr>
          <w:lang w:val="en-US"/>
        </w:rPr>
        <w:t>Fixing Lab #1 defense task</w:t>
      </w:r>
    </w:p>
    <w:p w14:paraId="099A0C6C" w14:textId="3570D9D3" w:rsidR="00A944BE" w:rsidRPr="00990400" w:rsidRDefault="00825742" w:rsidP="00A944BE">
      <w:pPr>
        <w:pStyle w:val="Sraopastraipa"/>
        <w:numPr>
          <w:ilvl w:val="0"/>
          <w:numId w:val="6"/>
        </w:numPr>
        <w:rPr>
          <w:lang w:val="en-US"/>
        </w:rPr>
      </w:pPr>
      <w:r>
        <w:rPr>
          <w:lang w:val="en-US"/>
        </w:rPr>
        <w:t>Adding animations to game character</w:t>
      </w:r>
    </w:p>
    <w:p w14:paraId="2CD06081" w14:textId="0E928AC0" w:rsidR="00825742" w:rsidRDefault="00825742" w:rsidP="00825742">
      <w:pPr>
        <w:pStyle w:val="Sraopastraipa"/>
        <w:numPr>
          <w:ilvl w:val="0"/>
          <w:numId w:val="6"/>
        </w:numPr>
        <w:rPr>
          <w:lang w:val="en-US"/>
        </w:rPr>
      </w:pPr>
      <w:r>
        <w:rPr>
          <w:lang w:val="en-US"/>
        </w:rPr>
        <w:t>Creating / animating game objects</w:t>
      </w:r>
    </w:p>
    <w:p w14:paraId="26E197EE" w14:textId="03F2081A" w:rsidR="00825742" w:rsidRDefault="00825742" w:rsidP="00825742">
      <w:pPr>
        <w:pStyle w:val="Sraopastraipa"/>
        <w:numPr>
          <w:ilvl w:val="0"/>
          <w:numId w:val="6"/>
        </w:numPr>
        <w:rPr>
          <w:lang w:val="en-US"/>
        </w:rPr>
      </w:pPr>
      <w:r>
        <w:rPr>
          <w:lang w:val="en-US"/>
        </w:rPr>
        <w:t>Creating particles for game objects</w:t>
      </w:r>
    </w:p>
    <w:p w14:paraId="772D7EAC" w14:textId="36388172" w:rsidR="00825742" w:rsidRDefault="00825742" w:rsidP="00825742">
      <w:pPr>
        <w:pStyle w:val="Sraopastraipa"/>
        <w:numPr>
          <w:ilvl w:val="0"/>
          <w:numId w:val="6"/>
        </w:numPr>
        <w:rPr>
          <w:lang w:val="en-US"/>
        </w:rPr>
      </w:pPr>
      <w:r>
        <w:rPr>
          <w:lang w:val="en-US"/>
        </w:rPr>
        <w:t>Adding custom skybox</w:t>
      </w:r>
    </w:p>
    <w:p w14:paraId="30CAB999" w14:textId="4F15CDDB" w:rsidR="00825742" w:rsidRDefault="00825742" w:rsidP="00825742">
      <w:pPr>
        <w:pStyle w:val="Sraopastraipa"/>
        <w:numPr>
          <w:ilvl w:val="0"/>
          <w:numId w:val="6"/>
        </w:numPr>
        <w:rPr>
          <w:lang w:val="en-US"/>
        </w:rPr>
      </w:pPr>
      <w:r>
        <w:rPr>
          <w:lang w:val="en-US"/>
        </w:rPr>
        <w:t>Creating physics materials</w:t>
      </w:r>
    </w:p>
    <w:p w14:paraId="12873B7B" w14:textId="1C7A4DE3" w:rsidR="00825742" w:rsidRDefault="00825742" w:rsidP="00825742">
      <w:pPr>
        <w:pStyle w:val="Sraopastraipa"/>
        <w:numPr>
          <w:ilvl w:val="0"/>
          <w:numId w:val="6"/>
        </w:numPr>
        <w:rPr>
          <w:lang w:val="en-US"/>
        </w:rPr>
      </w:pPr>
      <w:r>
        <w:rPr>
          <w:lang w:val="en-US"/>
        </w:rPr>
        <w:t xml:space="preserve">Creating objects that uses different colliders or </w:t>
      </w:r>
      <w:proofErr w:type="gramStart"/>
      <w:r>
        <w:rPr>
          <w:lang w:val="en-US"/>
        </w:rPr>
        <w:t>triggers</w:t>
      </w:r>
      <w:proofErr w:type="gramEnd"/>
    </w:p>
    <w:p w14:paraId="1B0ACA6B" w14:textId="66A3C136" w:rsidR="00825742" w:rsidRDefault="00825742" w:rsidP="00825742">
      <w:pPr>
        <w:pStyle w:val="Sraopastraipa"/>
        <w:numPr>
          <w:ilvl w:val="0"/>
          <w:numId w:val="6"/>
        </w:numPr>
        <w:rPr>
          <w:lang w:val="en-US"/>
        </w:rPr>
      </w:pPr>
      <w:r>
        <w:rPr>
          <w:lang w:val="en-US"/>
        </w:rPr>
        <w:t>Baking a lightmap</w:t>
      </w:r>
    </w:p>
    <w:p w14:paraId="70DA35EA" w14:textId="77777777" w:rsidR="00A944BE" w:rsidRDefault="00A944BE" w:rsidP="00A944BE">
      <w:pPr>
        <w:rPr>
          <w:lang w:val="en-US"/>
        </w:rPr>
      </w:pPr>
    </w:p>
    <w:p w14:paraId="7E534B03" w14:textId="77777777" w:rsidR="00A944BE" w:rsidRDefault="00A944BE" w:rsidP="00A944BE">
      <w:pPr>
        <w:pStyle w:val="Antrat1"/>
        <w:rPr>
          <w:b/>
          <w:color w:val="000000" w:themeColor="text1"/>
          <w:lang w:val="en-US"/>
        </w:rPr>
      </w:pPr>
      <w:bookmarkStart w:id="31" w:name="_Toc72692436"/>
      <w:r w:rsidRPr="00990400">
        <w:rPr>
          <w:b/>
          <w:color w:val="000000" w:themeColor="text1"/>
          <w:lang w:val="en-US"/>
        </w:rPr>
        <w:t>Solution</w:t>
      </w:r>
      <w:bookmarkEnd w:id="31"/>
    </w:p>
    <w:p w14:paraId="5C71BFC7" w14:textId="77777777" w:rsidR="00A944BE" w:rsidRPr="00990400" w:rsidRDefault="00A944BE" w:rsidP="00A944BE">
      <w:pPr>
        <w:rPr>
          <w:lang w:val="en-US"/>
        </w:rPr>
      </w:pPr>
    </w:p>
    <w:p w14:paraId="12D721B8" w14:textId="436BDC50" w:rsidR="00A944BE" w:rsidRPr="00990400" w:rsidRDefault="00A944BE" w:rsidP="00A944BE">
      <w:pPr>
        <w:pStyle w:val="Antrat2"/>
        <w:rPr>
          <w:b/>
          <w:color w:val="000000" w:themeColor="text1"/>
          <w:sz w:val="32"/>
          <w:lang w:val="en-US"/>
        </w:rPr>
      </w:pPr>
      <w:bookmarkStart w:id="32" w:name="_Toc72692437"/>
      <w:r w:rsidRPr="00990400">
        <w:rPr>
          <w:b/>
          <w:color w:val="000000" w:themeColor="text1"/>
          <w:sz w:val="32"/>
          <w:lang w:val="en-US"/>
        </w:rPr>
        <w:t xml:space="preserve">Task #1. </w:t>
      </w:r>
      <w:r w:rsidR="00825742">
        <w:rPr>
          <w:b/>
          <w:i/>
          <w:color w:val="000000" w:themeColor="text1"/>
          <w:sz w:val="32"/>
          <w:lang w:val="en-US"/>
        </w:rPr>
        <w:t>Building world environment</w:t>
      </w:r>
      <w:bookmarkEnd w:id="32"/>
    </w:p>
    <w:p w14:paraId="773A17C6" w14:textId="77777777" w:rsidR="006E5CF2" w:rsidRDefault="00A944BE" w:rsidP="00A944BE">
      <w:pPr>
        <w:jc w:val="both"/>
        <w:rPr>
          <w:rFonts w:asciiTheme="minorHAnsi" w:hAnsiTheme="minorHAnsi" w:cs="Arial"/>
          <w:i/>
          <w:color w:val="C45911" w:themeColor="accent2" w:themeShade="BF"/>
          <w:shd w:val="clear" w:color="auto" w:fill="FFFFFF"/>
          <w:lang w:val="en-US"/>
        </w:rPr>
      </w:pPr>
      <w:r w:rsidRPr="00A944BE">
        <w:rPr>
          <w:rFonts w:asciiTheme="minorHAnsi" w:hAnsiTheme="minorHAnsi"/>
          <w:lang w:val="en-US"/>
        </w:rPr>
        <w:t xml:space="preserve">Description of implementation (3-5 sentences). </w:t>
      </w:r>
      <w:r w:rsidR="006E5CF2">
        <w:rPr>
          <w:rFonts w:asciiTheme="minorHAnsi" w:hAnsiTheme="minorHAnsi" w:cs="Arial"/>
          <w:i/>
          <w:color w:val="C45911" w:themeColor="accent2" w:themeShade="BF"/>
          <w:shd w:val="clear" w:color="auto" w:fill="FFFFFF"/>
          <w:lang w:val="en-US"/>
        </w:rPr>
        <w:t xml:space="preserve">This part is made out of two </w:t>
      </w:r>
      <w:proofErr w:type="gramStart"/>
      <w:r w:rsidR="006E5CF2">
        <w:rPr>
          <w:rFonts w:asciiTheme="minorHAnsi" w:hAnsiTheme="minorHAnsi" w:cs="Arial"/>
          <w:i/>
          <w:color w:val="C45911" w:themeColor="accent2" w:themeShade="BF"/>
          <w:shd w:val="clear" w:color="auto" w:fill="FFFFFF"/>
          <w:lang w:val="en-US"/>
        </w:rPr>
        <w:t>scripts :</w:t>
      </w:r>
      <w:proofErr w:type="gramEnd"/>
      <w:r w:rsidR="006E5CF2">
        <w:rPr>
          <w:rFonts w:asciiTheme="minorHAnsi" w:hAnsiTheme="minorHAnsi" w:cs="Arial"/>
          <w:i/>
          <w:color w:val="C45911" w:themeColor="accent2" w:themeShade="BF"/>
          <w:shd w:val="clear" w:color="auto" w:fill="FFFFFF"/>
          <w:lang w:val="en-US"/>
        </w:rPr>
        <w:t xml:space="preserve"> Maze generator and maze renderer.</w:t>
      </w:r>
    </w:p>
    <w:p w14:paraId="6FE628BD" w14:textId="0055E966" w:rsidR="00A944BE" w:rsidRPr="006E5CF2" w:rsidRDefault="006E5CF2" w:rsidP="006E5CF2">
      <w:pPr>
        <w:pStyle w:val="Sraopastraipa"/>
        <w:numPr>
          <w:ilvl w:val="0"/>
          <w:numId w:val="11"/>
        </w:numPr>
        <w:jc w:val="both"/>
        <w:rPr>
          <w:rFonts w:asciiTheme="minorHAnsi" w:hAnsiTheme="minorHAnsi"/>
          <w:lang w:val="en-US"/>
        </w:rPr>
      </w:pPr>
      <w:r w:rsidRPr="006E5CF2">
        <w:rPr>
          <w:rFonts w:asciiTheme="minorHAnsi" w:hAnsiTheme="minorHAnsi" w:cs="Arial"/>
          <w:i/>
          <w:color w:val="C45911" w:themeColor="accent2" w:themeShade="BF"/>
          <w:shd w:val="clear" w:color="auto" w:fill="FFFFFF"/>
          <w:lang w:val="en-US"/>
        </w:rPr>
        <w:t xml:space="preserve">Maze generator works with a backtracker algorithm. The idea is simple – you give it width and height of the maze, and it randomly chooses the starting point. The algorithm is designed that it starts at random position and finds all </w:t>
      </w:r>
      <w:proofErr w:type="spellStart"/>
      <w:r w:rsidRPr="006E5CF2">
        <w:rPr>
          <w:rFonts w:asciiTheme="minorHAnsi" w:hAnsiTheme="minorHAnsi" w:cs="Arial"/>
          <w:i/>
          <w:color w:val="C45911" w:themeColor="accent2" w:themeShade="BF"/>
          <w:shd w:val="clear" w:color="auto" w:fill="FFFFFF"/>
          <w:lang w:val="en-US"/>
        </w:rPr>
        <w:t>neighbours</w:t>
      </w:r>
      <w:proofErr w:type="spellEnd"/>
      <w:r w:rsidRPr="006E5CF2">
        <w:rPr>
          <w:rFonts w:asciiTheme="minorHAnsi" w:hAnsiTheme="minorHAnsi" w:cs="Arial"/>
          <w:i/>
          <w:color w:val="C45911" w:themeColor="accent2" w:themeShade="BF"/>
          <w:shd w:val="clear" w:color="auto" w:fill="FFFFFF"/>
          <w:lang w:val="en-US"/>
        </w:rPr>
        <w:t xml:space="preserve"> that he can visit. Once it visits a coordinate, it is added to the stack. If there </w:t>
      </w:r>
      <w:proofErr w:type="gramStart"/>
      <w:r w:rsidRPr="006E5CF2">
        <w:rPr>
          <w:rFonts w:asciiTheme="minorHAnsi" w:hAnsiTheme="minorHAnsi" w:cs="Arial"/>
          <w:i/>
          <w:color w:val="C45911" w:themeColor="accent2" w:themeShade="BF"/>
          <w:shd w:val="clear" w:color="auto" w:fill="FFFFFF"/>
          <w:lang w:val="en-US"/>
        </w:rPr>
        <w:t>is</w:t>
      </w:r>
      <w:proofErr w:type="gramEnd"/>
      <w:r w:rsidRPr="006E5CF2">
        <w:rPr>
          <w:rFonts w:asciiTheme="minorHAnsi" w:hAnsiTheme="minorHAnsi" w:cs="Arial"/>
          <w:i/>
          <w:color w:val="C45911" w:themeColor="accent2" w:themeShade="BF"/>
          <w:shd w:val="clear" w:color="auto" w:fill="FFFFFF"/>
          <w:lang w:val="en-US"/>
        </w:rPr>
        <w:t xml:space="preserve"> no unvisited </w:t>
      </w:r>
      <w:proofErr w:type="spellStart"/>
      <w:r w:rsidRPr="006E5CF2">
        <w:rPr>
          <w:rFonts w:asciiTheme="minorHAnsi" w:hAnsiTheme="minorHAnsi" w:cs="Arial"/>
          <w:i/>
          <w:color w:val="C45911" w:themeColor="accent2" w:themeShade="BF"/>
          <w:shd w:val="clear" w:color="auto" w:fill="FFFFFF"/>
          <w:lang w:val="en-US"/>
        </w:rPr>
        <w:t>neighbours</w:t>
      </w:r>
      <w:proofErr w:type="spellEnd"/>
      <w:r w:rsidRPr="006E5CF2">
        <w:rPr>
          <w:rFonts w:asciiTheme="minorHAnsi" w:hAnsiTheme="minorHAnsi" w:cs="Arial"/>
          <w:i/>
          <w:color w:val="C45911" w:themeColor="accent2" w:themeShade="BF"/>
          <w:shd w:val="clear" w:color="auto" w:fill="FFFFFF"/>
          <w:lang w:val="en-US"/>
        </w:rPr>
        <w:t xml:space="preserve"> from the last coordinate, he pops the stack and looks for unvisited </w:t>
      </w:r>
      <w:proofErr w:type="spellStart"/>
      <w:r w:rsidRPr="006E5CF2">
        <w:rPr>
          <w:rFonts w:asciiTheme="minorHAnsi" w:hAnsiTheme="minorHAnsi" w:cs="Arial"/>
          <w:i/>
          <w:color w:val="C45911" w:themeColor="accent2" w:themeShade="BF"/>
          <w:shd w:val="clear" w:color="auto" w:fill="FFFFFF"/>
          <w:lang w:val="en-US"/>
        </w:rPr>
        <w:t>neighbours</w:t>
      </w:r>
      <w:proofErr w:type="spellEnd"/>
      <w:r w:rsidRPr="006E5CF2">
        <w:rPr>
          <w:rFonts w:asciiTheme="minorHAnsi" w:hAnsiTheme="minorHAnsi" w:cs="Arial"/>
          <w:i/>
          <w:color w:val="C45911" w:themeColor="accent2" w:themeShade="BF"/>
          <w:shd w:val="clear" w:color="auto" w:fill="FFFFFF"/>
          <w:lang w:val="en-US"/>
        </w:rPr>
        <w:t xml:space="preserve"> from previous coordinate and it continues until the stack is empty. </w:t>
      </w:r>
    </w:p>
    <w:p w14:paraId="7AE7A20D" w14:textId="2D2F2158" w:rsidR="006E5CF2" w:rsidRPr="006E5CF2" w:rsidRDefault="006E5CF2" w:rsidP="006E5CF2">
      <w:pPr>
        <w:pStyle w:val="Sraopastraipa"/>
        <w:numPr>
          <w:ilvl w:val="0"/>
          <w:numId w:val="11"/>
        </w:numPr>
        <w:jc w:val="both"/>
        <w:rPr>
          <w:rFonts w:asciiTheme="minorHAnsi" w:hAnsiTheme="minorHAnsi"/>
          <w:lang w:val="en-US"/>
        </w:rPr>
      </w:pPr>
      <w:r>
        <w:rPr>
          <w:rFonts w:asciiTheme="minorHAnsi" w:hAnsiTheme="minorHAnsi" w:cs="Arial"/>
          <w:i/>
          <w:color w:val="C45911" w:themeColor="accent2" w:themeShade="BF"/>
          <w:shd w:val="clear" w:color="auto" w:fill="FFFFFF"/>
          <w:lang w:val="en-US"/>
        </w:rPr>
        <w:t xml:space="preserve">Maze renderer then gets the stack with coordinates that maze is made </w:t>
      </w:r>
      <w:proofErr w:type="gramStart"/>
      <w:r>
        <w:rPr>
          <w:rFonts w:asciiTheme="minorHAnsi" w:hAnsiTheme="minorHAnsi" w:cs="Arial"/>
          <w:i/>
          <w:color w:val="C45911" w:themeColor="accent2" w:themeShade="BF"/>
          <w:shd w:val="clear" w:color="auto" w:fill="FFFFFF"/>
          <w:lang w:val="en-US"/>
        </w:rPr>
        <w:t>of, and</w:t>
      </w:r>
      <w:proofErr w:type="gramEnd"/>
      <w:r>
        <w:rPr>
          <w:rFonts w:asciiTheme="minorHAnsi" w:hAnsiTheme="minorHAnsi" w:cs="Arial"/>
          <w:i/>
          <w:color w:val="C45911" w:themeColor="accent2" w:themeShade="BF"/>
          <w:shd w:val="clear" w:color="auto" w:fill="FFFFFF"/>
          <w:lang w:val="en-US"/>
        </w:rPr>
        <w:t xml:space="preserve"> puts the prefabs that we give it for floors and walls to make the maze. It is</w:t>
      </w:r>
      <w:r w:rsidR="00696864">
        <w:rPr>
          <w:rFonts w:asciiTheme="minorHAnsi" w:hAnsiTheme="minorHAnsi" w:cs="Arial"/>
          <w:i/>
          <w:color w:val="C45911" w:themeColor="accent2" w:themeShade="BF"/>
          <w:shd w:val="clear" w:color="auto" w:fill="FFFFFF"/>
          <w:lang w:val="en-US"/>
        </w:rPr>
        <w:t xml:space="preserve"> pushed to the sides that it would make a path instead of the walls. We also generate random objects like ice floor, honey floor, saws, life points and points in the maze in this part. For that we have different prefabs ready and functions that instantiate these objects.</w:t>
      </w:r>
    </w:p>
    <w:p w14:paraId="4F49B645" w14:textId="77777777" w:rsidR="009A2FC6" w:rsidRDefault="00A944BE" w:rsidP="009A2FC6">
      <w:pPr>
        <w:keepNext/>
      </w:pPr>
      <w:r w:rsidRPr="00990400">
        <w:rPr>
          <w:noProof/>
          <w:lang w:val="en-US"/>
        </w:rPr>
        <w:lastRenderedPageBreak/>
        <mc:AlternateContent>
          <mc:Choice Requires="wpg">
            <w:drawing>
              <wp:inline distT="0" distB="0" distL="0" distR="0" wp14:anchorId="4125E92A" wp14:editId="6CD28B94">
                <wp:extent cx="6134100" cy="5334000"/>
                <wp:effectExtent l="0" t="0" r="19050" b="19050"/>
                <wp:docPr id="35" name="Группа 35"/>
                <wp:cNvGraphicFramePr/>
                <a:graphic xmlns:a="http://schemas.openxmlformats.org/drawingml/2006/main">
                  <a:graphicData uri="http://schemas.microsoft.com/office/word/2010/wordprocessingGroup">
                    <wpg:wgp>
                      <wpg:cNvGrpSpPr/>
                      <wpg:grpSpPr>
                        <a:xfrm>
                          <a:off x="0" y="0"/>
                          <a:ext cx="6134100" cy="5334000"/>
                          <a:chOff x="0" y="0"/>
                          <a:chExt cx="5954573" cy="914400"/>
                        </a:xfrm>
                      </wpg:grpSpPr>
                      <wps:wsp>
                        <wps:cNvPr id="36" name="Прямоугольник 36"/>
                        <wps:cNvSpPr/>
                        <wps:spPr>
                          <a:xfrm>
                            <a:off x="0" y="0"/>
                            <a:ext cx="5954573" cy="914400"/>
                          </a:xfrm>
                          <a:prstGeom prst="rect">
                            <a:avLst/>
                          </a:prstGeom>
                          <a:solidFill>
                            <a:schemeClr val="accent1">
                              <a:lumMod val="20000"/>
                              <a:lumOff val="80000"/>
                            </a:schemeClr>
                          </a:solidFill>
                          <a:ln>
                            <a:solidFill>
                              <a:schemeClr val="bg2">
                                <a:lumMod val="9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Надпись 37"/>
                        <wps:cNvSpPr txBox="1"/>
                        <wps:spPr>
                          <a:xfrm>
                            <a:off x="79203" y="22207"/>
                            <a:ext cx="5769032" cy="847235"/>
                          </a:xfrm>
                          <a:prstGeom prst="rect">
                            <a:avLst/>
                          </a:prstGeom>
                          <a:solidFill>
                            <a:schemeClr val="lt1"/>
                          </a:solidFill>
                          <a:ln w="6350">
                            <a:solidFill>
                              <a:prstClr val="black"/>
                            </a:solidFill>
                          </a:ln>
                        </wps:spPr>
                        <wps:txbx>
                          <w:txbxContent>
                            <w:p w14:paraId="19A71740"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static</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Wall[</w:t>
                              </w:r>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generateMaze</w:t>
                              </w:r>
                              <w:proofErr w:type="spellEnd"/>
                              <w:r>
                                <w:rPr>
                                  <w:rFonts w:ascii="Consolas" w:eastAsiaTheme="minorHAnsi" w:hAnsi="Consolas" w:cs="Consolas"/>
                                  <w:color w:val="000000"/>
                                  <w:sz w:val="19"/>
                                  <w:szCs w:val="19"/>
                                  <w:lang w:val="en-US" w:eastAsia="en-US"/>
                                </w:rPr>
                                <w:t xml:space="preserve">(Wall[,] maze,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width,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height,</w:t>
                              </w:r>
                              <w:r>
                                <w:rPr>
                                  <w:rFonts w:ascii="Consolas" w:eastAsiaTheme="minorHAnsi" w:hAnsi="Consolas" w:cs="Consolas"/>
                                  <w:color w:val="0000FF"/>
                                  <w:sz w:val="19"/>
                                  <w:szCs w:val="19"/>
                                  <w:lang w:val="en-US" w:eastAsia="en-US"/>
                                </w:rPr>
                                <w:t>int</w:t>
                              </w:r>
                              <w:proofErr w:type="spellEnd"/>
                              <w:r>
                                <w:rPr>
                                  <w:rFonts w:ascii="Consolas" w:eastAsiaTheme="minorHAnsi" w:hAnsi="Consolas" w:cs="Consolas"/>
                                  <w:color w:val="000000"/>
                                  <w:sz w:val="19"/>
                                  <w:szCs w:val="19"/>
                                  <w:lang w:val="en-US" w:eastAsia="en-US"/>
                                </w:rPr>
                                <w:t xml:space="preserve"> seed)</w:t>
                              </w:r>
                            </w:p>
                            <w:p w14:paraId="3A33BF94"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E49559F"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rng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System.Random</w:t>
                              </w:r>
                              <w:proofErr w:type="spellEnd"/>
                              <w:r>
                                <w:rPr>
                                  <w:rFonts w:ascii="Consolas" w:eastAsiaTheme="minorHAnsi" w:hAnsi="Consolas" w:cs="Consolas"/>
                                  <w:color w:val="000000"/>
                                  <w:sz w:val="19"/>
                                  <w:szCs w:val="19"/>
                                  <w:lang w:val="en-US" w:eastAsia="en-US"/>
                                </w:rPr>
                                <w:t>(seed</w:t>
                              </w:r>
                              <w:proofErr w:type="gramStart"/>
                              <w:r>
                                <w:rPr>
                                  <w:rFonts w:ascii="Consolas" w:eastAsiaTheme="minorHAnsi" w:hAnsi="Consolas" w:cs="Consolas"/>
                                  <w:color w:val="000000"/>
                                  <w:sz w:val="19"/>
                                  <w:szCs w:val="19"/>
                                  <w:lang w:val="en-US" w:eastAsia="en-US"/>
                                </w:rPr>
                                <w:t>);</w:t>
                              </w:r>
                              <w:proofErr w:type="gramEnd"/>
                            </w:p>
                            <w:p w14:paraId="0E66B232"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positionStack</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Stack&lt;Position</w:t>
                              </w:r>
                              <w:proofErr w:type="gramStart"/>
                              <w:r>
                                <w:rPr>
                                  <w:rFonts w:ascii="Consolas" w:eastAsiaTheme="minorHAnsi" w:hAnsi="Consolas" w:cs="Consolas"/>
                                  <w:color w:val="000000"/>
                                  <w:sz w:val="19"/>
                                  <w:szCs w:val="19"/>
                                  <w:lang w:val="en-US" w:eastAsia="en-US"/>
                                </w:rPr>
                                <w:t>&gt;(</w:t>
                              </w:r>
                              <w:proofErr w:type="gramEnd"/>
                              <w:r>
                                <w:rPr>
                                  <w:rFonts w:ascii="Consolas" w:eastAsiaTheme="minorHAnsi" w:hAnsi="Consolas" w:cs="Consolas"/>
                                  <w:color w:val="000000"/>
                                  <w:sz w:val="19"/>
                                  <w:szCs w:val="19"/>
                                  <w:lang w:val="en-US" w:eastAsia="en-US"/>
                                </w:rPr>
                                <w:t>);</w:t>
                              </w:r>
                            </w:p>
                            <w:p w14:paraId="14CEDE57"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position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Position </w:t>
                              </w:r>
                              <w:proofErr w:type="gramStart"/>
                              <w:r>
                                <w:rPr>
                                  <w:rFonts w:ascii="Consolas" w:eastAsiaTheme="minorHAnsi" w:hAnsi="Consolas" w:cs="Consolas"/>
                                  <w:color w:val="000000"/>
                                  <w:sz w:val="19"/>
                                  <w:szCs w:val="19"/>
                                  <w:lang w:val="en-US" w:eastAsia="en-US"/>
                                </w:rPr>
                                <w:t>{ X</w:t>
                              </w:r>
                              <w:proofErr w:type="gram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rng.Next</w:t>
                              </w:r>
                              <w:proofErr w:type="spellEnd"/>
                              <w:r>
                                <w:rPr>
                                  <w:rFonts w:ascii="Consolas" w:eastAsiaTheme="minorHAnsi" w:hAnsi="Consolas" w:cs="Consolas"/>
                                  <w:color w:val="000000"/>
                                  <w:sz w:val="19"/>
                                  <w:szCs w:val="19"/>
                                  <w:lang w:val="en-US" w:eastAsia="en-US"/>
                                </w:rPr>
                                <w:t xml:space="preserve">(0,width), Y = </w:t>
                              </w:r>
                              <w:proofErr w:type="spellStart"/>
                              <w:r>
                                <w:rPr>
                                  <w:rFonts w:ascii="Consolas" w:eastAsiaTheme="minorHAnsi" w:hAnsi="Consolas" w:cs="Consolas"/>
                                  <w:color w:val="000000"/>
                                  <w:sz w:val="19"/>
                                  <w:szCs w:val="19"/>
                                  <w:lang w:val="en-US" w:eastAsia="en-US"/>
                                </w:rPr>
                                <w:t>rng.Next</w:t>
                              </w:r>
                              <w:proofErr w:type="spellEnd"/>
                              <w:r>
                                <w:rPr>
                                  <w:rFonts w:ascii="Consolas" w:eastAsiaTheme="minorHAnsi" w:hAnsi="Consolas" w:cs="Consolas"/>
                                  <w:color w:val="000000"/>
                                  <w:sz w:val="19"/>
                                  <w:szCs w:val="19"/>
                                  <w:lang w:val="en-US" w:eastAsia="en-US"/>
                                </w:rPr>
                                <w:t>(0, height) };</w:t>
                              </w:r>
                            </w:p>
                            <w:p w14:paraId="5F346F98"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p>
                            <w:p w14:paraId="79A9F8B3"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maze[</w:t>
                              </w:r>
                              <w:proofErr w:type="spellStart"/>
                              <w:proofErr w:type="gramEnd"/>
                              <w:r>
                                <w:rPr>
                                  <w:rFonts w:ascii="Consolas" w:eastAsiaTheme="minorHAnsi" w:hAnsi="Consolas" w:cs="Consolas"/>
                                  <w:color w:val="000000"/>
                                  <w:sz w:val="19"/>
                                  <w:szCs w:val="19"/>
                                  <w:lang w:val="en-US" w:eastAsia="en-US"/>
                                </w:rPr>
                                <w:t>position.X</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position.Y</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Wall.VISITED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1000 1111</w:t>
                              </w:r>
                            </w:p>
                            <w:p w14:paraId="08B6ED1B"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positionStack.Push</w:t>
                              </w:r>
                              <w:proofErr w:type="spellEnd"/>
                              <w:r>
                                <w:rPr>
                                  <w:rFonts w:ascii="Consolas" w:eastAsiaTheme="minorHAnsi" w:hAnsi="Consolas" w:cs="Consolas"/>
                                  <w:color w:val="000000"/>
                                  <w:sz w:val="19"/>
                                  <w:szCs w:val="19"/>
                                  <w:lang w:val="en-US" w:eastAsia="en-US"/>
                                </w:rPr>
                                <w:t>(position</w:t>
                              </w:r>
                              <w:proofErr w:type="gramStart"/>
                              <w:r>
                                <w:rPr>
                                  <w:rFonts w:ascii="Consolas" w:eastAsiaTheme="minorHAnsi" w:hAnsi="Consolas" w:cs="Consolas"/>
                                  <w:color w:val="000000"/>
                                  <w:sz w:val="19"/>
                                  <w:szCs w:val="19"/>
                                  <w:lang w:val="en-US" w:eastAsia="en-US"/>
                                </w:rPr>
                                <w:t>);</w:t>
                              </w:r>
                              <w:proofErr w:type="gramEnd"/>
                            </w:p>
                            <w:p w14:paraId="6CB2E4DF"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p>
                            <w:p w14:paraId="26032477"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while</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positionStack.Count</w:t>
                              </w:r>
                              <w:proofErr w:type="spellEnd"/>
                              <w:r>
                                <w:rPr>
                                  <w:rFonts w:ascii="Consolas" w:eastAsiaTheme="minorHAnsi" w:hAnsi="Consolas" w:cs="Consolas"/>
                                  <w:color w:val="000000"/>
                                  <w:sz w:val="19"/>
                                  <w:szCs w:val="19"/>
                                  <w:lang w:val="en-US" w:eastAsia="en-US"/>
                                </w:rPr>
                                <w:t xml:space="preserve"> &gt; 0)</w:t>
                              </w:r>
                            </w:p>
                            <w:p w14:paraId="619AC0F8"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8E9DED6"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current = </w:t>
                              </w:r>
                              <w:proofErr w:type="spellStart"/>
                              <w:r>
                                <w:rPr>
                                  <w:rFonts w:ascii="Consolas" w:eastAsiaTheme="minorHAnsi" w:hAnsi="Consolas" w:cs="Consolas"/>
                                  <w:color w:val="000000"/>
                                  <w:sz w:val="19"/>
                                  <w:szCs w:val="19"/>
                                  <w:lang w:val="en-US" w:eastAsia="en-US"/>
                                </w:rPr>
                                <w:t>positionStack.Pop</w:t>
                              </w:r>
                              <w:proofErr w:type="spellEnd"/>
                              <w:r>
                                <w:rPr>
                                  <w:rFonts w:ascii="Consolas" w:eastAsiaTheme="minorHAnsi" w:hAnsi="Consolas" w:cs="Consolas"/>
                                  <w:color w:val="000000"/>
                                  <w:sz w:val="19"/>
                                  <w:szCs w:val="19"/>
                                  <w:lang w:val="en-US" w:eastAsia="en-US"/>
                                </w:rPr>
                                <w:t>(</w:t>
                              </w:r>
                              <w:proofErr w:type="gramStart"/>
                              <w:r>
                                <w:rPr>
                                  <w:rFonts w:ascii="Consolas" w:eastAsiaTheme="minorHAnsi" w:hAnsi="Consolas" w:cs="Consolas"/>
                                  <w:color w:val="000000"/>
                                  <w:sz w:val="19"/>
                                  <w:szCs w:val="19"/>
                                  <w:lang w:val="en-US" w:eastAsia="en-US"/>
                                </w:rPr>
                                <w:t>);</w:t>
                              </w:r>
                              <w:proofErr w:type="gramEnd"/>
                            </w:p>
                            <w:p w14:paraId="0F166B12"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neighbours</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getUnvisitedNeighbours</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current, maze, width, height);</w:t>
                              </w:r>
                            </w:p>
                            <w:p w14:paraId="6A165546"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neighbours.Count</w:t>
                              </w:r>
                              <w:proofErr w:type="spellEnd"/>
                              <w:r>
                                <w:rPr>
                                  <w:rFonts w:ascii="Consolas" w:eastAsiaTheme="minorHAnsi" w:hAnsi="Consolas" w:cs="Consolas"/>
                                  <w:color w:val="000000"/>
                                  <w:sz w:val="19"/>
                                  <w:szCs w:val="19"/>
                                  <w:lang w:val="en-US" w:eastAsia="en-US"/>
                                </w:rPr>
                                <w:t xml:space="preserve"> &gt; 0)</w:t>
                              </w:r>
                            </w:p>
                            <w:p w14:paraId="75D2400F"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DF0734A"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positionStack.Push</w:t>
                              </w:r>
                              <w:proofErr w:type="spellEnd"/>
                              <w:r>
                                <w:rPr>
                                  <w:rFonts w:ascii="Consolas" w:eastAsiaTheme="minorHAnsi" w:hAnsi="Consolas" w:cs="Consolas"/>
                                  <w:color w:val="000000"/>
                                  <w:sz w:val="19"/>
                                  <w:szCs w:val="19"/>
                                  <w:lang w:val="en-US" w:eastAsia="en-US"/>
                                </w:rPr>
                                <w:t>(current</w:t>
                              </w:r>
                              <w:proofErr w:type="gramStart"/>
                              <w:r>
                                <w:rPr>
                                  <w:rFonts w:ascii="Consolas" w:eastAsiaTheme="minorHAnsi" w:hAnsi="Consolas" w:cs="Consolas"/>
                                  <w:color w:val="000000"/>
                                  <w:sz w:val="19"/>
                                  <w:szCs w:val="19"/>
                                  <w:lang w:val="en-US" w:eastAsia="en-US"/>
                                </w:rPr>
                                <w:t>);</w:t>
                              </w:r>
                              <w:proofErr w:type="gramEnd"/>
                            </w:p>
                            <w:p w14:paraId="2C83B0D4"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p>
                            <w:p w14:paraId="532391C7"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randIndex</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rng.Next</w:t>
                              </w:r>
                              <w:proofErr w:type="spellEnd"/>
                              <w:proofErr w:type="gramEnd"/>
                              <w:r>
                                <w:rPr>
                                  <w:rFonts w:ascii="Consolas" w:eastAsiaTheme="minorHAnsi" w:hAnsi="Consolas" w:cs="Consolas"/>
                                  <w:color w:val="000000"/>
                                  <w:sz w:val="19"/>
                                  <w:szCs w:val="19"/>
                                  <w:lang w:val="en-US" w:eastAsia="en-US"/>
                                </w:rPr>
                                <w:t xml:space="preserve">(0, </w:t>
                              </w:r>
                              <w:proofErr w:type="spellStart"/>
                              <w:r>
                                <w:rPr>
                                  <w:rFonts w:ascii="Consolas" w:eastAsiaTheme="minorHAnsi" w:hAnsi="Consolas" w:cs="Consolas"/>
                                  <w:color w:val="000000"/>
                                  <w:sz w:val="19"/>
                                  <w:szCs w:val="19"/>
                                  <w:lang w:val="en-US" w:eastAsia="en-US"/>
                                </w:rPr>
                                <w:t>neighbours.Count</w:t>
                              </w:r>
                              <w:proofErr w:type="spellEnd"/>
                              <w:r>
                                <w:rPr>
                                  <w:rFonts w:ascii="Consolas" w:eastAsiaTheme="minorHAnsi" w:hAnsi="Consolas" w:cs="Consolas"/>
                                  <w:color w:val="000000"/>
                                  <w:sz w:val="19"/>
                                  <w:szCs w:val="19"/>
                                  <w:lang w:val="en-US" w:eastAsia="en-US"/>
                                </w:rPr>
                                <w:t>);</w:t>
                              </w:r>
                            </w:p>
                            <w:p w14:paraId="169C5431"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randomNeighbour</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neighbours</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randIndex</w:t>
                              </w:r>
                              <w:proofErr w:type="spellEnd"/>
                              <w:proofErr w:type="gramStart"/>
                              <w:r>
                                <w:rPr>
                                  <w:rFonts w:ascii="Consolas" w:eastAsiaTheme="minorHAnsi" w:hAnsi="Consolas" w:cs="Consolas"/>
                                  <w:color w:val="000000"/>
                                  <w:sz w:val="19"/>
                                  <w:szCs w:val="19"/>
                                  <w:lang w:val="en-US" w:eastAsia="en-US"/>
                                </w:rPr>
                                <w:t>];</w:t>
                              </w:r>
                              <w:proofErr w:type="gramEnd"/>
                            </w:p>
                            <w:p w14:paraId="06568790"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p>
                            <w:p w14:paraId="409B55C9"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nPosition</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randomNeighbour.</w:t>
                              </w:r>
                              <w:proofErr w:type="gramStart"/>
                              <w:r>
                                <w:rPr>
                                  <w:rFonts w:ascii="Consolas" w:eastAsiaTheme="minorHAnsi" w:hAnsi="Consolas" w:cs="Consolas"/>
                                  <w:color w:val="000000"/>
                                  <w:sz w:val="19"/>
                                  <w:szCs w:val="19"/>
                                  <w:lang w:val="en-US" w:eastAsia="en-US"/>
                                </w:rPr>
                                <w:t>Position</w:t>
                              </w:r>
                              <w:proofErr w:type="spellEnd"/>
                              <w:r>
                                <w:rPr>
                                  <w:rFonts w:ascii="Consolas" w:eastAsiaTheme="minorHAnsi" w:hAnsi="Consolas" w:cs="Consolas"/>
                                  <w:color w:val="000000"/>
                                  <w:sz w:val="19"/>
                                  <w:szCs w:val="19"/>
                                  <w:lang w:val="en-US" w:eastAsia="en-US"/>
                                </w:rPr>
                                <w:t>;</w:t>
                              </w:r>
                              <w:proofErr w:type="gramEnd"/>
                            </w:p>
                            <w:p w14:paraId="2236DBE2"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maze[</w:t>
                              </w:r>
                              <w:proofErr w:type="spellStart"/>
                              <w:proofErr w:type="gramEnd"/>
                              <w:r>
                                <w:rPr>
                                  <w:rFonts w:ascii="Consolas" w:eastAsiaTheme="minorHAnsi" w:hAnsi="Consolas" w:cs="Consolas"/>
                                  <w:color w:val="000000"/>
                                  <w:sz w:val="19"/>
                                  <w:szCs w:val="19"/>
                                  <w:lang w:val="en-US" w:eastAsia="en-US"/>
                                </w:rPr>
                                <w:t>current.X</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current.Y</w:t>
                              </w:r>
                              <w:proofErr w:type="spellEnd"/>
                              <w:r>
                                <w:rPr>
                                  <w:rFonts w:ascii="Consolas" w:eastAsiaTheme="minorHAnsi" w:hAnsi="Consolas" w:cs="Consolas"/>
                                  <w:color w:val="000000"/>
                                  <w:sz w:val="19"/>
                                  <w:szCs w:val="19"/>
                                  <w:lang w:val="en-US" w:eastAsia="en-US"/>
                                </w:rPr>
                                <w:t>] &amp;= ~</w:t>
                              </w:r>
                              <w:proofErr w:type="spellStart"/>
                              <w:r>
                                <w:rPr>
                                  <w:rFonts w:ascii="Consolas" w:eastAsiaTheme="minorHAnsi" w:hAnsi="Consolas" w:cs="Consolas"/>
                                  <w:color w:val="000000"/>
                                  <w:sz w:val="19"/>
                                  <w:szCs w:val="19"/>
                                  <w:lang w:val="en-US" w:eastAsia="en-US"/>
                                </w:rPr>
                                <w:t>randomNeighbour.SharedWall</w:t>
                              </w:r>
                              <w:proofErr w:type="spellEnd"/>
                              <w:r>
                                <w:rPr>
                                  <w:rFonts w:ascii="Consolas" w:eastAsiaTheme="minorHAnsi" w:hAnsi="Consolas" w:cs="Consolas"/>
                                  <w:color w:val="000000"/>
                                  <w:sz w:val="19"/>
                                  <w:szCs w:val="19"/>
                                  <w:lang w:val="en-US" w:eastAsia="en-US"/>
                                </w:rPr>
                                <w:t>;</w:t>
                              </w:r>
                            </w:p>
                            <w:p w14:paraId="2D9E3B1A"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maze[</w:t>
                              </w:r>
                              <w:proofErr w:type="spellStart"/>
                              <w:proofErr w:type="gramEnd"/>
                              <w:r>
                                <w:rPr>
                                  <w:rFonts w:ascii="Consolas" w:eastAsiaTheme="minorHAnsi" w:hAnsi="Consolas" w:cs="Consolas"/>
                                  <w:color w:val="000000"/>
                                  <w:sz w:val="19"/>
                                  <w:szCs w:val="19"/>
                                  <w:lang w:val="en-US" w:eastAsia="en-US"/>
                                </w:rPr>
                                <w:t>nPosition.X</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nPosition.Y</w:t>
                              </w:r>
                              <w:proofErr w:type="spellEnd"/>
                              <w:r>
                                <w:rPr>
                                  <w:rFonts w:ascii="Consolas" w:eastAsiaTheme="minorHAnsi" w:hAnsi="Consolas" w:cs="Consolas"/>
                                  <w:color w:val="000000"/>
                                  <w:sz w:val="19"/>
                                  <w:szCs w:val="19"/>
                                  <w:lang w:val="en-US" w:eastAsia="en-US"/>
                                </w:rPr>
                                <w:t>] &amp;= ~</w:t>
                              </w:r>
                              <w:proofErr w:type="spellStart"/>
                              <w:r>
                                <w:rPr>
                                  <w:rFonts w:ascii="Consolas" w:eastAsiaTheme="minorHAnsi" w:hAnsi="Consolas" w:cs="Consolas"/>
                                  <w:color w:val="000000"/>
                                  <w:sz w:val="19"/>
                                  <w:szCs w:val="19"/>
                                  <w:lang w:val="en-US" w:eastAsia="en-US"/>
                                </w:rPr>
                                <w:t>getOppositeWall</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randomNeighbour.SharedWall</w:t>
                              </w:r>
                              <w:proofErr w:type="spellEnd"/>
                              <w:r>
                                <w:rPr>
                                  <w:rFonts w:ascii="Consolas" w:eastAsiaTheme="minorHAnsi" w:hAnsi="Consolas" w:cs="Consolas"/>
                                  <w:color w:val="000000"/>
                                  <w:sz w:val="19"/>
                                  <w:szCs w:val="19"/>
                                  <w:lang w:val="en-US" w:eastAsia="en-US"/>
                                </w:rPr>
                                <w:t>);</w:t>
                              </w:r>
                            </w:p>
                            <w:p w14:paraId="2A4E31A8"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p>
                            <w:p w14:paraId="14D3D260"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maze[</w:t>
                              </w:r>
                              <w:proofErr w:type="spellStart"/>
                              <w:proofErr w:type="gramEnd"/>
                              <w:r>
                                <w:rPr>
                                  <w:rFonts w:ascii="Consolas" w:eastAsiaTheme="minorHAnsi" w:hAnsi="Consolas" w:cs="Consolas"/>
                                  <w:color w:val="000000"/>
                                  <w:sz w:val="19"/>
                                  <w:szCs w:val="19"/>
                                  <w:lang w:val="en-US" w:eastAsia="en-US"/>
                                </w:rPr>
                                <w:t>nPosition.X</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nPosition.Y</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Wall.VISITED</w:t>
                              </w:r>
                              <w:proofErr w:type="spellEnd"/>
                              <w:r>
                                <w:rPr>
                                  <w:rFonts w:ascii="Consolas" w:eastAsiaTheme="minorHAnsi" w:hAnsi="Consolas" w:cs="Consolas"/>
                                  <w:color w:val="000000"/>
                                  <w:sz w:val="19"/>
                                  <w:szCs w:val="19"/>
                                  <w:lang w:val="en-US" w:eastAsia="en-US"/>
                                </w:rPr>
                                <w:t>;</w:t>
                              </w:r>
                            </w:p>
                            <w:p w14:paraId="1D3A6646"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p>
                            <w:p w14:paraId="64724426"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positionStack.Push</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nPosition</w:t>
                              </w:r>
                              <w:proofErr w:type="spellEnd"/>
                              <w:proofErr w:type="gramStart"/>
                              <w:r>
                                <w:rPr>
                                  <w:rFonts w:ascii="Consolas" w:eastAsiaTheme="minorHAnsi" w:hAnsi="Consolas" w:cs="Consolas"/>
                                  <w:color w:val="000000"/>
                                  <w:sz w:val="19"/>
                                  <w:szCs w:val="19"/>
                                  <w:lang w:val="en-US" w:eastAsia="en-US"/>
                                </w:rPr>
                                <w:t>);</w:t>
                              </w:r>
                              <w:proofErr w:type="gramEnd"/>
                            </w:p>
                            <w:p w14:paraId="0EAD52E7"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A522D61"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DA3A454"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p>
                            <w:p w14:paraId="41515D21"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return</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maze</w:t>
                              </w:r>
                              <w:proofErr w:type="gramEnd"/>
                            </w:p>
                            <w:p w14:paraId="1758EE7B" w14:textId="11CB5A3C" w:rsidR="002D0698" w:rsidRPr="006E5CF2"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125E92A" id="Группа 35" o:spid="_x0000_s1041" style="width:483pt;height:420pt;mso-position-horizontal-relative:char;mso-position-vertical-relative:line" coordsize="59545,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">
                <v:rect id="Прямоугольник 36" o:spid="_x0000_s1042" style="position:absolute;width:59545;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" fillcolor="#d9e2f3 [660]" strokecolor="#cfcdcd [2894]" strokeweight="1pt"/>
                <v:shape id="Надпись 37" o:spid="_x0000_s1043" type="#_x0000_t202" style="position:absolute;left:792;top:222;width:57690;height:84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" fillcolor="white [3201]" strokeweight=".5pt">
                  <v:textbox>
                    <w:txbxContent>
                      <w:p w14:paraId="19A71740"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static</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Wall[</w:t>
                        </w:r>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generateMaze</w:t>
                        </w:r>
                        <w:proofErr w:type="spellEnd"/>
                        <w:r>
                          <w:rPr>
                            <w:rFonts w:ascii="Consolas" w:eastAsiaTheme="minorHAnsi" w:hAnsi="Consolas" w:cs="Consolas"/>
                            <w:color w:val="000000"/>
                            <w:sz w:val="19"/>
                            <w:szCs w:val="19"/>
                            <w:lang w:val="en-US" w:eastAsia="en-US"/>
                          </w:rPr>
                          <w:t xml:space="preserve">(Wall[,] maze,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width,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height,</w:t>
                        </w:r>
                        <w:r>
                          <w:rPr>
                            <w:rFonts w:ascii="Consolas" w:eastAsiaTheme="minorHAnsi" w:hAnsi="Consolas" w:cs="Consolas"/>
                            <w:color w:val="0000FF"/>
                            <w:sz w:val="19"/>
                            <w:szCs w:val="19"/>
                            <w:lang w:val="en-US" w:eastAsia="en-US"/>
                          </w:rPr>
                          <w:t>int</w:t>
                        </w:r>
                        <w:proofErr w:type="spellEnd"/>
                        <w:r>
                          <w:rPr>
                            <w:rFonts w:ascii="Consolas" w:eastAsiaTheme="minorHAnsi" w:hAnsi="Consolas" w:cs="Consolas"/>
                            <w:color w:val="000000"/>
                            <w:sz w:val="19"/>
                            <w:szCs w:val="19"/>
                            <w:lang w:val="en-US" w:eastAsia="en-US"/>
                          </w:rPr>
                          <w:t xml:space="preserve"> seed)</w:t>
                        </w:r>
                      </w:p>
                      <w:p w14:paraId="3A33BF94"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E49559F"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rng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System.Random</w:t>
                        </w:r>
                        <w:proofErr w:type="spellEnd"/>
                        <w:r>
                          <w:rPr>
                            <w:rFonts w:ascii="Consolas" w:eastAsiaTheme="minorHAnsi" w:hAnsi="Consolas" w:cs="Consolas"/>
                            <w:color w:val="000000"/>
                            <w:sz w:val="19"/>
                            <w:szCs w:val="19"/>
                            <w:lang w:val="en-US" w:eastAsia="en-US"/>
                          </w:rPr>
                          <w:t>(seed</w:t>
                        </w:r>
                        <w:proofErr w:type="gramStart"/>
                        <w:r>
                          <w:rPr>
                            <w:rFonts w:ascii="Consolas" w:eastAsiaTheme="minorHAnsi" w:hAnsi="Consolas" w:cs="Consolas"/>
                            <w:color w:val="000000"/>
                            <w:sz w:val="19"/>
                            <w:szCs w:val="19"/>
                            <w:lang w:val="en-US" w:eastAsia="en-US"/>
                          </w:rPr>
                          <w:t>);</w:t>
                        </w:r>
                        <w:proofErr w:type="gramEnd"/>
                      </w:p>
                      <w:p w14:paraId="0E66B232"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positionStack</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Stack&lt;Position</w:t>
                        </w:r>
                        <w:proofErr w:type="gramStart"/>
                        <w:r>
                          <w:rPr>
                            <w:rFonts w:ascii="Consolas" w:eastAsiaTheme="minorHAnsi" w:hAnsi="Consolas" w:cs="Consolas"/>
                            <w:color w:val="000000"/>
                            <w:sz w:val="19"/>
                            <w:szCs w:val="19"/>
                            <w:lang w:val="en-US" w:eastAsia="en-US"/>
                          </w:rPr>
                          <w:t>&gt;(</w:t>
                        </w:r>
                        <w:proofErr w:type="gramEnd"/>
                        <w:r>
                          <w:rPr>
                            <w:rFonts w:ascii="Consolas" w:eastAsiaTheme="minorHAnsi" w:hAnsi="Consolas" w:cs="Consolas"/>
                            <w:color w:val="000000"/>
                            <w:sz w:val="19"/>
                            <w:szCs w:val="19"/>
                            <w:lang w:val="en-US" w:eastAsia="en-US"/>
                          </w:rPr>
                          <w:t>);</w:t>
                        </w:r>
                      </w:p>
                      <w:p w14:paraId="14CEDE57"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position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Position </w:t>
                        </w:r>
                        <w:proofErr w:type="gramStart"/>
                        <w:r>
                          <w:rPr>
                            <w:rFonts w:ascii="Consolas" w:eastAsiaTheme="minorHAnsi" w:hAnsi="Consolas" w:cs="Consolas"/>
                            <w:color w:val="000000"/>
                            <w:sz w:val="19"/>
                            <w:szCs w:val="19"/>
                            <w:lang w:val="en-US" w:eastAsia="en-US"/>
                          </w:rPr>
                          <w:t>{ X</w:t>
                        </w:r>
                        <w:proofErr w:type="gram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rng.Next</w:t>
                        </w:r>
                        <w:proofErr w:type="spellEnd"/>
                        <w:r>
                          <w:rPr>
                            <w:rFonts w:ascii="Consolas" w:eastAsiaTheme="minorHAnsi" w:hAnsi="Consolas" w:cs="Consolas"/>
                            <w:color w:val="000000"/>
                            <w:sz w:val="19"/>
                            <w:szCs w:val="19"/>
                            <w:lang w:val="en-US" w:eastAsia="en-US"/>
                          </w:rPr>
                          <w:t xml:space="preserve">(0,width), Y = </w:t>
                        </w:r>
                        <w:proofErr w:type="spellStart"/>
                        <w:r>
                          <w:rPr>
                            <w:rFonts w:ascii="Consolas" w:eastAsiaTheme="minorHAnsi" w:hAnsi="Consolas" w:cs="Consolas"/>
                            <w:color w:val="000000"/>
                            <w:sz w:val="19"/>
                            <w:szCs w:val="19"/>
                            <w:lang w:val="en-US" w:eastAsia="en-US"/>
                          </w:rPr>
                          <w:t>rng.Next</w:t>
                        </w:r>
                        <w:proofErr w:type="spellEnd"/>
                        <w:r>
                          <w:rPr>
                            <w:rFonts w:ascii="Consolas" w:eastAsiaTheme="minorHAnsi" w:hAnsi="Consolas" w:cs="Consolas"/>
                            <w:color w:val="000000"/>
                            <w:sz w:val="19"/>
                            <w:szCs w:val="19"/>
                            <w:lang w:val="en-US" w:eastAsia="en-US"/>
                          </w:rPr>
                          <w:t>(0, height) };</w:t>
                        </w:r>
                      </w:p>
                      <w:p w14:paraId="5F346F98"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p>
                      <w:p w14:paraId="79A9F8B3"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maze[</w:t>
                        </w:r>
                        <w:proofErr w:type="spellStart"/>
                        <w:proofErr w:type="gramEnd"/>
                        <w:r>
                          <w:rPr>
                            <w:rFonts w:ascii="Consolas" w:eastAsiaTheme="minorHAnsi" w:hAnsi="Consolas" w:cs="Consolas"/>
                            <w:color w:val="000000"/>
                            <w:sz w:val="19"/>
                            <w:szCs w:val="19"/>
                            <w:lang w:val="en-US" w:eastAsia="en-US"/>
                          </w:rPr>
                          <w:t>position.X</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position.Y</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Wall.VISITED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1000 1111</w:t>
                        </w:r>
                      </w:p>
                      <w:p w14:paraId="08B6ED1B"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positionStack.Push</w:t>
                        </w:r>
                        <w:proofErr w:type="spellEnd"/>
                        <w:r>
                          <w:rPr>
                            <w:rFonts w:ascii="Consolas" w:eastAsiaTheme="minorHAnsi" w:hAnsi="Consolas" w:cs="Consolas"/>
                            <w:color w:val="000000"/>
                            <w:sz w:val="19"/>
                            <w:szCs w:val="19"/>
                            <w:lang w:val="en-US" w:eastAsia="en-US"/>
                          </w:rPr>
                          <w:t>(position</w:t>
                        </w:r>
                        <w:proofErr w:type="gramStart"/>
                        <w:r>
                          <w:rPr>
                            <w:rFonts w:ascii="Consolas" w:eastAsiaTheme="minorHAnsi" w:hAnsi="Consolas" w:cs="Consolas"/>
                            <w:color w:val="000000"/>
                            <w:sz w:val="19"/>
                            <w:szCs w:val="19"/>
                            <w:lang w:val="en-US" w:eastAsia="en-US"/>
                          </w:rPr>
                          <w:t>);</w:t>
                        </w:r>
                        <w:proofErr w:type="gramEnd"/>
                      </w:p>
                      <w:p w14:paraId="6CB2E4DF"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p>
                      <w:p w14:paraId="26032477"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while</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positionStack.Count</w:t>
                        </w:r>
                        <w:proofErr w:type="spellEnd"/>
                        <w:r>
                          <w:rPr>
                            <w:rFonts w:ascii="Consolas" w:eastAsiaTheme="minorHAnsi" w:hAnsi="Consolas" w:cs="Consolas"/>
                            <w:color w:val="000000"/>
                            <w:sz w:val="19"/>
                            <w:szCs w:val="19"/>
                            <w:lang w:val="en-US" w:eastAsia="en-US"/>
                          </w:rPr>
                          <w:t xml:space="preserve"> &gt; 0)</w:t>
                        </w:r>
                      </w:p>
                      <w:p w14:paraId="619AC0F8"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8E9DED6"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current = </w:t>
                        </w:r>
                        <w:proofErr w:type="spellStart"/>
                        <w:r>
                          <w:rPr>
                            <w:rFonts w:ascii="Consolas" w:eastAsiaTheme="minorHAnsi" w:hAnsi="Consolas" w:cs="Consolas"/>
                            <w:color w:val="000000"/>
                            <w:sz w:val="19"/>
                            <w:szCs w:val="19"/>
                            <w:lang w:val="en-US" w:eastAsia="en-US"/>
                          </w:rPr>
                          <w:t>positionStack.Pop</w:t>
                        </w:r>
                        <w:proofErr w:type="spellEnd"/>
                        <w:r>
                          <w:rPr>
                            <w:rFonts w:ascii="Consolas" w:eastAsiaTheme="minorHAnsi" w:hAnsi="Consolas" w:cs="Consolas"/>
                            <w:color w:val="000000"/>
                            <w:sz w:val="19"/>
                            <w:szCs w:val="19"/>
                            <w:lang w:val="en-US" w:eastAsia="en-US"/>
                          </w:rPr>
                          <w:t>(</w:t>
                        </w:r>
                        <w:proofErr w:type="gramStart"/>
                        <w:r>
                          <w:rPr>
                            <w:rFonts w:ascii="Consolas" w:eastAsiaTheme="minorHAnsi" w:hAnsi="Consolas" w:cs="Consolas"/>
                            <w:color w:val="000000"/>
                            <w:sz w:val="19"/>
                            <w:szCs w:val="19"/>
                            <w:lang w:val="en-US" w:eastAsia="en-US"/>
                          </w:rPr>
                          <w:t>);</w:t>
                        </w:r>
                        <w:proofErr w:type="gramEnd"/>
                      </w:p>
                      <w:p w14:paraId="0F166B12"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neighbours</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getUnvisitedNeighbours</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current, maze, width, height);</w:t>
                        </w:r>
                      </w:p>
                      <w:p w14:paraId="6A165546"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neighbours.Count</w:t>
                        </w:r>
                        <w:proofErr w:type="spellEnd"/>
                        <w:r>
                          <w:rPr>
                            <w:rFonts w:ascii="Consolas" w:eastAsiaTheme="minorHAnsi" w:hAnsi="Consolas" w:cs="Consolas"/>
                            <w:color w:val="000000"/>
                            <w:sz w:val="19"/>
                            <w:szCs w:val="19"/>
                            <w:lang w:val="en-US" w:eastAsia="en-US"/>
                          </w:rPr>
                          <w:t xml:space="preserve"> &gt; 0)</w:t>
                        </w:r>
                      </w:p>
                      <w:p w14:paraId="75D2400F"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DF0734A"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positionStack.Push</w:t>
                        </w:r>
                        <w:proofErr w:type="spellEnd"/>
                        <w:r>
                          <w:rPr>
                            <w:rFonts w:ascii="Consolas" w:eastAsiaTheme="minorHAnsi" w:hAnsi="Consolas" w:cs="Consolas"/>
                            <w:color w:val="000000"/>
                            <w:sz w:val="19"/>
                            <w:szCs w:val="19"/>
                            <w:lang w:val="en-US" w:eastAsia="en-US"/>
                          </w:rPr>
                          <w:t>(current</w:t>
                        </w:r>
                        <w:proofErr w:type="gramStart"/>
                        <w:r>
                          <w:rPr>
                            <w:rFonts w:ascii="Consolas" w:eastAsiaTheme="minorHAnsi" w:hAnsi="Consolas" w:cs="Consolas"/>
                            <w:color w:val="000000"/>
                            <w:sz w:val="19"/>
                            <w:szCs w:val="19"/>
                            <w:lang w:val="en-US" w:eastAsia="en-US"/>
                          </w:rPr>
                          <w:t>);</w:t>
                        </w:r>
                        <w:proofErr w:type="gramEnd"/>
                      </w:p>
                      <w:p w14:paraId="2C83B0D4"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p>
                      <w:p w14:paraId="532391C7"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randIndex</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rng.Next</w:t>
                        </w:r>
                        <w:proofErr w:type="spellEnd"/>
                        <w:proofErr w:type="gramEnd"/>
                        <w:r>
                          <w:rPr>
                            <w:rFonts w:ascii="Consolas" w:eastAsiaTheme="minorHAnsi" w:hAnsi="Consolas" w:cs="Consolas"/>
                            <w:color w:val="000000"/>
                            <w:sz w:val="19"/>
                            <w:szCs w:val="19"/>
                            <w:lang w:val="en-US" w:eastAsia="en-US"/>
                          </w:rPr>
                          <w:t xml:space="preserve">(0, </w:t>
                        </w:r>
                        <w:proofErr w:type="spellStart"/>
                        <w:r>
                          <w:rPr>
                            <w:rFonts w:ascii="Consolas" w:eastAsiaTheme="minorHAnsi" w:hAnsi="Consolas" w:cs="Consolas"/>
                            <w:color w:val="000000"/>
                            <w:sz w:val="19"/>
                            <w:szCs w:val="19"/>
                            <w:lang w:val="en-US" w:eastAsia="en-US"/>
                          </w:rPr>
                          <w:t>neighbours.Count</w:t>
                        </w:r>
                        <w:proofErr w:type="spellEnd"/>
                        <w:r>
                          <w:rPr>
                            <w:rFonts w:ascii="Consolas" w:eastAsiaTheme="minorHAnsi" w:hAnsi="Consolas" w:cs="Consolas"/>
                            <w:color w:val="000000"/>
                            <w:sz w:val="19"/>
                            <w:szCs w:val="19"/>
                            <w:lang w:val="en-US" w:eastAsia="en-US"/>
                          </w:rPr>
                          <w:t>);</w:t>
                        </w:r>
                      </w:p>
                      <w:p w14:paraId="169C5431"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randomNeighbour</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neighbours</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randIndex</w:t>
                        </w:r>
                        <w:proofErr w:type="spellEnd"/>
                        <w:proofErr w:type="gramStart"/>
                        <w:r>
                          <w:rPr>
                            <w:rFonts w:ascii="Consolas" w:eastAsiaTheme="minorHAnsi" w:hAnsi="Consolas" w:cs="Consolas"/>
                            <w:color w:val="000000"/>
                            <w:sz w:val="19"/>
                            <w:szCs w:val="19"/>
                            <w:lang w:val="en-US" w:eastAsia="en-US"/>
                          </w:rPr>
                          <w:t>];</w:t>
                        </w:r>
                        <w:proofErr w:type="gramEnd"/>
                      </w:p>
                      <w:p w14:paraId="06568790"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p>
                      <w:p w14:paraId="409B55C9"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nPosition</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randomNeighbour.</w:t>
                        </w:r>
                        <w:proofErr w:type="gramStart"/>
                        <w:r>
                          <w:rPr>
                            <w:rFonts w:ascii="Consolas" w:eastAsiaTheme="minorHAnsi" w:hAnsi="Consolas" w:cs="Consolas"/>
                            <w:color w:val="000000"/>
                            <w:sz w:val="19"/>
                            <w:szCs w:val="19"/>
                            <w:lang w:val="en-US" w:eastAsia="en-US"/>
                          </w:rPr>
                          <w:t>Position</w:t>
                        </w:r>
                        <w:proofErr w:type="spellEnd"/>
                        <w:r>
                          <w:rPr>
                            <w:rFonts w:ascii="Consolas" w:eastAsiaTheme="minorHAnsi" w:hAnsi="Consolas" w:cs="Consolas"/>
                            <w:color w:val="000000"/>
                            <w:sz w:val="19"/>
                            <w:szCs w:val="19"/>
                            <w:lang w:val="en-US" w:eastAsia="en-US"/>
                          </w:rPr>
                          <w:t>;</w:t>
                        </w:r>
                        <w:proofErr w:type="gramEnd"/>
                      </w:p>
                      <w:p w14:paraId="2236DBE2"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maze[</w:t>
                        </w:r>
                        <w:proofErr w:type="spellStart"/>
                        <w:proofErr w:type="gramEnd"/>
                        <w:r>
                          <w:rPr>
                            <w:rFonts w:ascii="Consolas" w:eastAsiaTheme="minorHAnsi" w:hAnsi="Consolas" w:cs="Consolas"/>
                            <w:color w:val="000000"/>
                            <w:sz w:val="19"/>
                            <w:szCs w:val="19"/>
                            <w:lang w:val="en-US" w:eastAsia="en-US"/>
                          </w:rPr>
                          <w:t>current.X</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current.Y</w:t>
                        </w:r>
                        <w:proofErr w:type="spellEnd"/>
                        <w:r>
                          <w:rPr>
                            <w:rFonts w:ascii="Consolas" w:eastAsiaTheme="minorHAnsi" w:hAnsi="Consolas" w:cs="Consolas"/>
                            <w:color w:val="000000"/>
                            <w:sz w:val="19"/>
                            <w:szCs w:val="19"/>
                            <w:lang w:val="en-US" w:eastAsia="en-US"/>
                          </w:rPr>
                          <w:t>] &amp;= ~</w:t>
                        </w:r>
                        <w:proofErr w:type="spellStart"/>
                        <w:r>
                          <w:rPr>
                            <w:rFonts w:ascii="Consolas" w:eastAsiaTheme="minorHAnsi" w:hAnsi="Consolas" w:cs="Consolas"/>
                            <w:color w:val="000000"/>
                            <w:sz w:val="19"/>
                            <w:szCs w:val="19"/>
                            <w:lang w:val="en-US" w:eastAsia="en-US"/>
                          </w:rPr>
                          <w:t>randomNeighbour.SharedWall</w:t>
                        </w:r>
                        <w:proofErr w:type="spellEnd"/>
                        <w:r>
                          <w:rPr>
                            <w:rFonts w:ascii="Consolas" w:eastAsiaTheme="minorHAnsi" w:hAnsi="Consolas" w:cs="Consolas"/>
                            <w:color w:val="000000"/>
                            <w:sz w:val="19"/>
                            <w:szCs w:val="19"/>
                            <w:lang w:val="en-US" w:eastAsia="en-US"/>
                          </w:rPr>
                          <w:t>;</w:t>
                        </w:r>
                      </w:p>
                      <w:p w14:paraId="2D9E3B1A"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maze[</w:t>
                        </w:r>
                        <w:proofErr w:type="spellStart"/>
                        <w:proofErr w:type="gramEnd"/>
                        <w:r>
                          <w:rPr>
                            <w:rFonts w:ascii="Consolas" w:eastAsiaTheme="minorHAnsi" w:hAnsi="Consolas" w:cs="Consolas"/>
                            <w:color w:val="000000"/>
                            <w:sz w:val="19"/>
                            <w:szCs w:val="19"/>
                            <w:lang w:val="en-US" w:eastAsia="en-US"/>
                          </w:rPr>
                          <w:t>nPosition.X</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nPosition.Y</w:t>
                        </w:r>
                        <w:proofErr w:type="spellEnd"/>
                        <w:r>
                          <w:rPr>
                            <w:rFonts w:ascii="Consolas" w:eastAsiaTheme="minorHAnsi" w:hAnsi="Consolas" w:cs="Consolas"/>
                            <w:color w:val="000000"/>
                            <w:sz w:val="19"/>
                            <w:szCs w:val="19"/>
                            <w:lang w:val="en-US" w:eastAsia="en-US"/>
                          </w:rPr>
                          <w:t>] &amp;= ~</w:t>
                        </w:r>
                        <w:proofErr w:type="spellStart"/>
                        <w:r>
                          <w:rPr>
                            <w:rFonts w:ascii="Consolas" w:eastAsiaTheme="minorHAnsi" w:hAnsi="Consolas" w:cs="Consolas"/>
                            <w:color w:val="000000"/>
                            <w:sz w:val="19"/>
                            <w:szCs w:val="19"/>
                            <w:lang w:val="en-US" w:eastAsia="en-US"/>
                          </w:rPr>
                          <w:t>getOppositeWall</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randomNeighbour.SharedWall</w:t>
                        </w:r>
                        <w:proofErr w:type="spellEnd"/>
                        <w:r>
                          <w:rPr>
                            <w:rFonts w:ascii="Consolas" w:eastAsiaTheme="minorHAnsi" w:hAnsi="Consolas" w:cs="Consolas"/>
                            <w:color w:val="000000"/>
                            <w:sz w:val="19"/>
                            <w:szCs w:val="19"/>
                            <w:lang w:val="en-US" w:eastAsia="en-US"/>
                          </w:rPr>
                          <w:t>);</w:t>
                        </w:r>
                      </w:p>
                      <w:p w14:paraId="2A4E31A8"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p>
                      <w:p w14:paraId="14D3D260"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maze[</w:t>
                        </w:r>
                        <w:proofErr w:type="spellStart"/>
                        <w:proofErr w:type="gramEnd"/>
                        <w:r>
                          <w:rPr>
                            <w:rFonts w:ascii="Consolas" w:eastAsiaTheme="minorHAnsi" w:hAnsi="Consolas" w:cs="Consolas"/>
                            <w:color w:val="000000"/>
                            <w:sz w:val="19"/>
                            <w:szCs w:val="19"/>
                            <w:lang w:val="en-US" w:eastAsia="en-US"/>
                          </w:rPr>
                          <w:t>nPosition.X</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nPosition.Y</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Wall.VISITED</w:t>
                        </w:r>
                        <w:proofErr w:type="spellEnd"/>
                        <w:r>
                          <w:rPr>
                            <w:rFonts w:ascii="Consolas" w:eastAsiaTheme="minorHAnsi" w:hAnsi="Consolas" w:cs="Consolas"/>
                            <w:color w:val="000000"/>
                            <w:sz w:val="19"/>
                            <w:szCs w:val="19"/>
                            <w:lang w:val="en-US" w:eastAsia="en-US"/>
                          </w:rPr>
                          <w:t>;</w:t>
                        </w:r>
                      </w:p>
                      <w:p w14:paraId="1D3A6646"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p>
                      <w:p w14:paraId="64724426"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positionStack.Push</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nPosition</w:t>
                        </w:r>
                        <w:proofErr w:type="spellEnd"/>
                        <w:proofErr w:type="gramStart"/>
                        <w:r>
                          <w:rPr>
                            <w:rFonts w:ascii="Consolas" w:eastAsiaTheme="minorHAnsi" w:hAnsi="Consolas" w:cs="Consolas"/>
                            <w:color w:val="000000"/>
                            <w:sz w:val="19"/>
                            <w:szCs w:val="19"/>
                            <w:lang w:val="en-US" w:eastAsia="en-US"/>
                          </w:rPr>
                          <w:t>);</w:t>
                        </w:r>
                        <w:proofErr w:type="gramEnd"/>
                      </w:p>
                      <w:p w14:paraId="0EAD52E7"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A522D61"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DA3A454"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p>
                      <w:p w14:paraId="41515D21" w14:textId="77777777" w:rsidR="002D0698"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return</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maze</w:t>
                        </w:r>
                        <w:proofErr w:type="gramEnd"/>
                      </w:p>
                      <w:p w14:paraId="1758EE7B" w14:textId="11CB5A3C" w:rsidR="002D0698" w:rsidRPr="006E5CF2" w:rsidRDefault="002D0698" w:rsidP="006E5CF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txbxContent>
                  </v:textbox>
                </v:shape>
                <w10:anchorlock/>
              </v:group>
            </w:pict>
          </mc:Fallback>
        </mc:AlternateContent>
      </w:r>
    </w:p>
    <w:p w14:paraId="67A4B57E" w14:textId="78987A2E" w:rsidR="00A944BE" w:rsidRPr="00990400" w:rsidRDefault="009A2FC6" w:rsidP="009A2FC6">
      <w:pPr>
        <w:pStyle w:val="Antrat"/>
        <w:jc w:val="center"/>
        <w:rPr>
          <w:lang w:val="en-US"/>
        </w:rPr>
      </w:pPr>
      <w:bookmarkStart w:id="33" w:name="_Toc72692491"/>
      <w:proofErr w:type="spellStart"/>
      <w:r>
        <w:t>Table</w:t>
      </w:r>
      <w:proofErr w:type="spellEnd"/>
      <w:r>
        <w:t xml:space="preserve"> </w:t>
      </w:r>
      <w:r>
        <w:fldChar w:fldCharType="begin"/>
      </w:r>
      <w:r>
        <w:instrText xml:space="preserve"> SEQ Table \* ARABIC </w:instrText>
      </w:r>
      <w:r>
        <w:fldChar w:fldCharType="separate"/>
      </w:r>
      <w:r w:rsidR="00071371">
        <w:rPr>
          <w:noProof/>
        </w:rPr>
        <w:t>5</w:t>
      </w:r>
      <w:r>
        <w:fldChar w:fldCharType="end"/>
      </w:r>
      <w:r>
        <w:t xml:space="preserve">. </w:t>
      </w:r>
      <w:proofErr w:type="spellStart"/>
      <w:r w:rsidR="006E5CF2">
        <w:rPr>
          <w:lang w:val="en-US"/>
        </w:rPr>
        <w:t>MazeGenerator</w:t>
      </w:r>
      <w:bookmarkEnd w:id="33"/>
      <w:proofErr w:type="spellEnd"/>
    </w:p>
    <w:p w14:paraId="34D38BF9" w14:textId="7046DEB1" w:rsidR="008251ED" w:rsidRDefault="008251ED" w:rsidP="001E4A01">
      <w:pPr>
        <w:rPr>
          <w:lang w:val="en-US"/>
        </w:rPr>
      </w:pPr>
    </w:p>
    <w:p w14:paraId="68954EAE" w14:textId="77777777" w:rsidR="009A2FC6" w:rsidRDefault="00696864" w:rsidP="009A2FC6">
      <w:pPr>
        <w:keepNext/>
      </w:pPr>
      <w:r w:rsidRPr="00990400">
        <w:rPr>
          <w:noProof/>
          <w:lang w:val="en-US"/>
        </w:rPr>
        <w:lastRenderedPageBreak/>
        <mc:AlternateContent>
          <mc:Choice Requires="wpg">
            <w:drawing>
              <wp:inline distT="0" distB="0" distL="0" distR="0" wp14:anchorId="3FF3DF76" wp14:editId="62B4B753">
                <wp:extent cx="6134100" cy="5753100"/>
                <wp:effectExtent l="0" t="0" r="19050" b="19050"/>
                <wp:docPr id="12" name="Группа 35"/>
                <wp:cNvGraphicFramePr/>
                <a:graphic xmlns:a="http://schemas.openxmlformats.org/drawingml/2006/main">
                  <a:graphicData uri="http://schemas.microsoft.com/office/word/2010/wordprocessingGroup">
                    <wpg:wgp>
                      <wpg:cNvGrpSpPr/>
                      <wpg:grpSpPr>
                        <a:xfrm>
                          <a:off x="0" y="0"/>
                          <a:ext cx="6134100" cy="5753100"/>
                          <a:chOff x="0" y="0"/>
                          <a:chExt cx="5954573" cy="914400"/>
                        </a:xfrm>
                      </wpg:grpSpPr>
                      <wps:wsp>
                        <wps:cNvPr id="13" name="Прямоугольник 36"/>
                        <wps:cNvSpPr/>
                        <wps:spPr>
                          <a:xfrm>
                            <a:off x="0" y="0"/>
                            <a:ext cx="5954573" cy="914400"/>
                          </a:xfrm>
                          <a:prstGeom prst="rect">
                            <a:avLst/>
                          </a:prstGeom>
                          <a:solidFill>
                            <a:schemeClr val="accent1">
                              <a:lumMod val="20000"/>
                              <a:lumOff val="80000"/>
                            </a:schemeClr>
                          </a:solidFill>
                          <a:ln>
                            <a:solidFill>
                              <a:schemeClr val="bg2">
                                <a:lumMod val="9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Надпись 37"/>
                        <wps:cNvSpPr txBox="1"/>
                        <wps:spPr>
                          <a:xfrm>
                            <a:off x="79203" y="22207"/>
                            <a:ext cx="5769032" cy="847235"/>
                          </a:xfrm>
                          <a:prstGeom prst="rect">
                            <a:avLst/>
                          </a:prstGeom>
                          <a:solidFill>
                            <a:schemeClr val="lt1"/>
                          </a:solidFill>
                          <a:ln w="6350">
                            <a:solidFill>
                              <a:prstClr val="black"/>
                            </a:solidFill>
                          </a:ln>
                        </wps:spPr>
                        <wps:txbx>
                          <w:txbxContent>
                            <w:p w14:paraId="488F9967"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GenerateSaws</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47FCCE99"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88E96AD"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r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System.Random</w:t>
                              </w:r>
                              <w:proofErr w:type="spellEnd"/>
                              <w:r>
                                <w:rPr>
                                  <w:rFonts w:ascii="Consolas" w:eastAsiaTheme="minorHAnsi" w:hAnsi="Consolas" w:cs="Consolas"/>
                                  <w:color w:val="000000"/>
                                  <w:sz w:val="19"/>
                                  <w:szCs w:val="19"/>
                                  <w:lang w:val="en-US" w:eastAsia="en-US"/>
                                </w:rPr>
                                <w:t>(</w:t>
                              </w:r>
                              <w:proofErr w:type="gramStart"/>
                              <w:r>
                                <w:rPr>
                                  <w:rFonts w:ascii="Consolas" w:eastAsiaTheme="minorHAnsi" w:hAnsi="Consolas" w:cs="Consolas"/>
                                  <w:color w:val="000000"/>
                                  <w:sz w:val="19"/>
                                  <w:szCs w:val="19"/>
                                  <w:lang w:val="en-US" w:eastAsia="en-US"/>
                                </w:rPr>
                                <w:t>);</w:t>
                              </w:r>
                              <w:proofErr w:type="gramEnd"/>
                            </w:p>
                            <w:p w14:paraId="2137558C"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w:t>
                              </w:r>
                              <w:proofErr w:type="spellEnd"/>
                              <w:r>
                                <w:rPr>
                                  <w:rFonts w:ascii="Consolas" w:eastAsiaTheme="minorHAnsi" w:hAnsi="Consolas" w:cs="Consolas"/>
                                  <w:color w:val="000000"/>
                                  <w:sz w:val="19"/>
                                  <w:szCs w:val="19"/>
                                  <w:lang w:val="en-US" w:eastAsia="en-US"/>
                                </w:rPr>
                                <w:t xml:space="preserve"> = 0; </w:t>
                              </w:r>
                              <w:proofErr w:type="spellStart"/>
                              <w:r>
                                <w:rPr>
                                  <w:rFonts w:ascii="Consolas" w:eastAsiaTheme="minorHAnsi" w:hAnsi="Consolas" w:cs="Consolas"/>
                                  <w:color w:val="000000"/>
                                  <w:sz w:val="19"/>
                                  <w:szCs w:val="19"/>
                                  <w:lang w:val="en-US" w:eastAsia="en-US"/>
                                </w:rPr>
                                <w:t>i</w:t>
                              </w:r>
                              <w:proofErr w:type="spellEnd"/>
                              <w:r>
                                <w:rPr>
                                  <w:rFonts w:ascii="Consolas" w:eastAsiaTheme="minorHAnsi" w:hAnsi="Consolas" w:cs="Consolas"/>
                                  <w:color w:val="000000"/>
                                  <w:sz w:val="19"/>
                                  <w:szCs w:val="19"/>
                                  <w:lang w:val="en-US" w:eastAsia="en-US"/>
                                </w:rPr>
                                <w:t xml:space="preserve"> &lt; </w:t>
                              </w:r>
                              <w:proofErr w:type="spellStart"/>
                              <w:r>
                                <w:rPr>
                                  <w:rFonts w:ascii="Consolas" w:eastAsiaTheme="minorHAnsi" w:hAnsi="Consolas" w:cs="Consolas"/>
                                  <w:color w:val="000000"/>
                                  <w:sz w:val="19"/>
                                  <w:szCs w:val="19"/>
                                  <w:lang w:val="en-US" w:eastAsia="en-US"/>
                                </w:rPr>
                                <w:t>NumOfSaws</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w:t>
                              </w:r>
                              <w:proofErr w:type="spellEnd"/>
                              <w:r>
                                <w:rPr>
                                  <w:rFonts w:ascii="Consolas" w:eastAsiaTheme="minorHAnsi" w:hAnsi="Consolas" w:cs="Consolas"/>
                                  <w:color w:val="000000"/>
                                  <w:sz w:val="19"/>
                                  <w:szCs w:val="19"/>
                                  <w:lang w:val="en-US" w:eastAsia="en-US"/>
                                </w:rPr>
                                <w:t>++)</w:t>
                              </w:r>
                            </w:p>
                            <w:p w14:paraId="62D9A882"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3227C76"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rX</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r.Next</w:t>
                              </w:r>
                              <w:proofErr w:type="spellEnd"/>
                              <w:proofErr w:type="gramEnd"/>
                              <w:r>
                                <w:rPr>
                                  <w:rFonts w:ascii="Consolas" w:eastAsiaTheme="minorHAnsi" w:hAnsi="Consolas" w:cs="Consolas"/>
                                  <w:color w:val="000000"/>
                                  <w:sz w:val="19"/>
                                  <w:szCs w:val="19"/>
                                  <w:lang w:val="en-US" w:eastAsia="en-US"/>
                                </w:rPr>
                                <w:t>((-Width - 1) / 2, Height / 2);</w:t>
                              </w:r>
                            </w:p>
                            <w:p w14:paraId="6D0D90A8"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rY</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r.Next</w:t>
                              </w:r>
                              <w:proofErr w:type="spellEnd"/>
                              <w:proofErr w:type="gramEnd"/>
                              <w:r>
                                <w:rPr>
                                  <w:rFonts w:ascii="Consolas" w:eastAsiaTheme="minorHAnsi" w:hAnsi="Consolas" w:cs="Consolas"/>
                                  <w:color w:val="000000"/>
                                  <w:sz w:val="19"/>
                                  <w:szCs w:val="19"/>
                                  <w:lang w:val="en-US" w:eastAsia="en-US"/>
                                </w:rPr>
                                <w:t>((-Height - 1) / 2, Height / 2);</w:t>
                              </w:r>
                            </w:p>
                            <w:p w14:paraId="3C737C69"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sawblade = </w:t>
                              </w:r>
                              <w:proofErr w:type="gramStart"/>
                              <w:r>
                                <w:rPr>
                                  <w:rFonts w:ascii="Consolas" w:eastAsiaTheme="minorHAnsi" w:hAnsi="Consolas" w:cs="Consolas"/>
                                  <w:color w:val="000000"/>
                                  <w:sz w:val="19"/>
                                  <w:szCs w:val="19"/>
                                  <w:lang w:val="en-US" w:eastAsia="en-US"/>
                                </w:rPr>
                                <w:t>Instantiate(</w:t>
                              </w:r>
                              <w:proofErr w:type="spellStart"/>
                              <w:proofErr w:type="gramEnd"/>
                              <w:r>
                                <w:rPr>
                                  <w:rFonts w:ascii="Consolas" w:eastAsiaTheme="minorHAnsi" w:hAnsi="Consolas" w:cs="Consolas"/>
                                  <w:color w:val="000000"/>
                                  <w:sz w:val="19"/>
                                  <w:szCs w:val="19"/>
                                  <w:lang w:val="en-US" w:eastAsia="en-US"/>
                                </w:rPr>
                                <w:t>sawPrefab</w:t>
                              </w:r>
                              <w:proofErr w:type="spellEnd"/>
                              <w:r>
                                <w:rPr>
                                  <w:rFonts w:ascii="Consolas" w:eastAsiaTheme="minorHAnsi" w:hAnsi="Consolas" w:cs="Consolas"/>
                                  <w:color w:val="000000"/>
                                  <w:sz w:val="19"/>
                                  <w:szCs w:val="19"/>
                                  <w:lang w:val="en-US" w:eastAsia="en-US"/>
                                </w:rPr>
                                <w:t>, transform);</w:t>
                              </w:r>
                            </w:p>
                            <w:p w14:paraId="357899E4"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sawController</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GetComponentInChildren</w:t>
                              </w:r>
                              <w:proofErr w:type="spellEnd"/>
                              <w:r>
                                <w:rPr>
                                  <w:rFonts w:ascii="Consolas" w:eastAsiaTheme="minorHAnsi" w:hAnsi="Consolas" w:cs="Consolas"/>
                                  <w:color w:val="000000"/>
                                  <w:sz w:val="19"/>
                                  <w:szCs w:val="19"/>
                                  <w:lang w:val="en-US" w:eastAsia="en-US"/>
                                </w:rPr>
                                <w:t>&lt;</w:t>
                              </w:r>
                              <w:proofErr w:type="spellStart"/>
                              <w:r>
                                <w:rPr>
                                  <w:rFonts w:ascii="Consolas" w:eastAsiaTheme="minorHAnsi" w:hAnsi="Consolas" w:cs="Consolas"/>
                                  <w:color w:val="000000"/>
                                  <w:sz w:val="19"/>
                                  <w:szCs w:val="19"/>
                                  <w:lang w:val="en-US" w:eastAsia="en-US"/>
                                </w:rPr>
                                <w:t>SawMovement</w:t>
                              </w:r>
                              <w:proofErr w:type="spellEnd"/>
                              <w:proofErr w:type="gramStart"/>
                              <w:r>
                                <w:rPr>
                                  <w:rFonts w:ascii="Consolas" w:eastAsiaTheme="minorHAnsi" w:hAnsi="Consolas" w:cs="Consolas"/>
                                  <w:color w:val="000000"/>
                                  <w:sz w:val="19"/>
                                  <w:szCs w:val="19"/>
                                  <w:lang w:val="en-US" w:eastAsia="en-US"/>
                                </w:rPr>
                                <w:t>&gt;(</w:t>
                              </w:r>
                              <w:proofErr w:type="gramEnd"/>
                              <w:r>
                                <w:rPr>
                                  <w:rFonts w:ascii="Consolas" w:eastAsiaTheme="minorHAnsi" w:hAnsi="Consolas" w:cs="Consolas"/>
                                  <w:color w:val="000000"/>
                                  <w:sz w:val="19"/>
                                  <w:szCs w:val="19"/>
                                  <w:lang w:val="en-US" w:eastAsia="en-US"/>
                                </w:rPr>
                                <w:t>);</w:t>
                              </w:r>
                            </w:p>
                            <w:p w14:paraId="6EB4A02F"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w:t>
                              </w:r>
                              <w:proofErr w:type="spellEnd"/>
                              <w:proofErr w:type="gramEnd"/>
                              <w:r>
                                <w:rPr>
                                  <w:rFonts w:ascii="Consolas" w:eastAsiaTheme="minorHAnsi" w:hAnsi="Consolas" w:cs="Consolas"/>
                                  <w:color w:val="000000"/>
                                  <w:sz w:val="19"/>
                                  <w:szCs w:val="19"/>
                                  <w:lang w:val="en-US" w:eastAsia="en-US"/>
                                </w:rPr>
                                <w:t xml:space="preserve"> % 2==0 ) </w:t>
                              </w:r>
                              <w:proofErr w:type="spellStart"/>
                              <w:r>
                                <w:rPr>
                                  <w:rFonts w:ascii="Consolas" w:eastAsiaTheme="minorHAnsi" w:hAnsi="Consolas" w:cs="Consolas"/>
                                  <w:color w:val="000000"/>
                                  <w:sz w:val="19"/>
                                  <w:szCs w:val="19"/>
                                  <w:lang w:val="en-US" w:eastAsia="en-US"/>
                                </w:rPr>
                                <w:t>sawController.toggleXAxis</w:t>
                              </w:r>
                              <w:proofErr w:type="spellEnd"/>
                              <w:r>
                                <w:rPr>
                                  <w:rFonts w:ascii="Consolas" w:eastAsiaTheme="minorHAnsi" w:hAnsi="Consolas" w:cs="Consolas"/>
                                  <w:color w:val="000000"/>
                                  <w:sz w:val="19"/>
                                  <w:szCs w:val="19"/>
                                  <w:lang w:val="en-US" w:eastAsia="en-US"/>
                                </w:rPr>
                                <w:t>();</w:t>
                              </w:r>
                            </w:p>
                            <w:p w14:paraId="22721B8B"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sawblade.position</w:t>
                              </w:r>
                              <w:proofErr w:type="spellEnd"/>
                              <w:proofErr w:type="gram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w:t>
                              </w:r>
                              <w:proofErr w:type="spellStart"/>
                              <w:r>
                                <w:rPr>
                                  <w:rFonts w:ascii="Consolas" w:eastAsiaTheme="minorHAnsi" w:hAnsi="Consolas" w:cs="Consolas"/>
                                  <w:color w:val="000000"/>
                                  <w:sz w:val="19"/>
                                  <w:szCs w:val="19"/>
                                  <w:lang w:val="en-US" w:eastAsia="en-US"/>
                                </w:rPr>
                                <w:t>rX</w:t>
                              </w:r>
                              <w:proofErr w:type="spellEnd"/>
                              <w:r>
                                <w:rPr>
                                  <w:rFonts w:ascii="Consolas" w:eastAsiaTheme="minorHAnsi" w:hAnsi="Consolas" w:cs="Consolas"/>
                                  <w:color w:val="000000"/>
                                  <w:sz w:val="19"/>
                                  <w:szCs w:val="19"/>
                                  <w:lang w:val="en-US" w:eastAsia="en-US"/>
                                </w:rPr>
                                <w:t xml:space="preserve">, 0.5f, </w:t>
                              </w:r>
                              <w:proofErr w:type="spellStart"/>
                              <w:r>
                                <w:rPr>
                                  <w:rFonts w:ascii="Consolas" w:eastAsiaTheme="minorHAnsi" w:hAnsi="Consolas" w:cs="Consolas"/>
                                  <w:color w:val="000000"/>
                                  <w:sz w:val="19"/>
                                  <w:szCs w:val="19"/>
                                  <w:lang w:val="en-US" w:eastAsia="en-US"/>
                                </w:rPr>
                                <w:t>rY</w:t>
                              </w:r>
                              <w:proofErr w:type="spellEnd"/>
                              <w:r>
                                <w:rPr>
                                  <w:rFonts w:ascii="Consolas" w:eastAsiaTheme="minorHAnsi" w:hAnsi="Consolas" w:cs="Consolas"/>
                                  <w:color w:val="000000"/>
                                  <w:sz w:val="19"/>
                                  <w:szCs w:val="19"/>
                                  <w:lang w:val="en-US" w:eastAsia="en-US"/>
                                </w:rPr>
                                <w:t>);</w:t>
                              </w:r>
                            </w:p>
                            <w:p w14:paraId="0E976FB4"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2A4F573"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D692B4B"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p>
                            <w:p w14:paraId="76AED960"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GeneratePoints</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2CD61EE7"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D6C5478"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r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System.Random</w:t>
                              </w:r>
                              <w:proofErr w:type="spellEnd"/>
                              <w:r>
                                <w:rPr>
                                  <w:rFonts w:ascii="Consolas" w:eastAsiaTheme="minorHAnsi" w:hAnsi="Consolas" w:cs="Consolas"/>
                                  <w:color w:val="000000"/>
                                  <w:sz w:val="19"/>
                                  <w:szCs w:val="19"/>
                                  <w:lang w:val="en-US" w:eastAsia="en-US"/>
                                </w:rPr>
                                <w:t>(</w:t>
                              </w:r>
                              <w:proofErr w:type="gramStart"/>
                              <w:r>
                                <w:rPr>
                                  <w:rFonts w:ascii="Consolas" w:eastAsiaTheme="minorHAnsi" w:hAnsi="Consolas" w:cs="Consolas"/>
                                  <w:color w:val="000000"/>
                                  <w:sz w:val="19"/>
                                  <w:szCs w:val="19"/>
                                  <w:lang w:val="en-US" w:eastAsia="en-US"/>
                                </w:rPr>
                                <w:t>);</w:t>
                              </w:r>
                              <w:proofErr w:type="gramEnd"/>
                            </w:p>
                            <w:p w14:paraId="2FF13D30"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w:t>
                              </w:r>
                              <w:proofErr w:type="spellEnd"/>
                              <w:r>
                                <w:rPr>
                                  <w:rFonts w:ascii="Consolas" w:eastAsiaTheme="minorHAnsi" w:hAnsi="Consolas" w:cs="Consolas"/>
                                  <w:color w:val="000000"/>
                                  <w:sz w:val="19"/>
                                  <w:szCs w:val="19"/>
                                  <w:lang w:val="en-US" w:eastAsia="en-US"/>
                                </w:rPr>
                                <w:t xml:space="preserve"> = 0; </w:t>
                              </w:r>
                              <w:proofErr w:type="spellStart"/>
                              <w:r>
                                <w:rPr>
                                  <w:rFonts w:ascii="Consolas" w:eastAsiaTheme="minorHAnsi" w:hAnsi="Consolas" w:cs="Consolas"/>
                                  <w:color w:val="000000"/>
                                  <w:sz w:val="19"/>
                                  <w:szCs w:val="19"/>
                                  <w:lang w:val="en-US" w:eastAsia="en-US"/>
                                </w:rPr>
                                <w:t>i</w:t>
                              </w:r>
                              <w:proofErr w:type="spellEnd"/>
                              <w:r>
                                <w:rPr>
                                  <w:rFonts w:ascii="Consolas" w:eastAsiaTheme="minorHAnsi" w:hAnsi="Consolas" w:cs="Consolas"/>
                                  <w:color w:val="000000"/>
                                  <w:sz w:val="19"/>
                                  <w:szCs w:val="19"/>
                                  <w:lang w:val="en-US" w:eastAsia="en-US"/>
                                </w:rPr>
                                <w:t xml:space="preserve"> &lt; </w:t>
                              </w:r>
                              <w:proofErr w:type="spellStart"/>
                              <w:r>
                                <w:rPr>
                                  <w:rFonts w:ascii="Consolas" w:eastAsiaTheme="minorHAnsi" w:hAnsi="Consolas" w:cs="Consolas"/>
                                  <w:color w:val="000000"/>
                                  <w:sz w:val="19"/>
                                  <w:szCs w:val="19"/>
                                  <w:lang w:val="en-US" w:eastAsia="en-US"/>
                                </w:rPr>
                                <w:t>NumOfPoints</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w:t>
                              </w:r>
                              <w:proofErr w:type="spellEnd"/>
                              <w:r>
                                <w:rPr>
                                  <w:rFonts w:ascii="Consolas" w:eastAsiaTheme="minorHAnsi" w:hAnsi="Consolas" w:cs="Consolas"/>
                                  <w:color w:val="000000"/>
                                  <w:sz w:val="19"/>
                                  <w:szCs w:val="19"/>
                                  <w:lang w:val="en-US" w:eastAsia="en-US"/>
                                </w:rPr>
                                <w:t>++)</w:t>
                              </w:r>
                            </w:p>
                            <w:p w14:paraId="54C519C0"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879C73F"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rX</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r.Next</w:t>
                              </w:r>
                              <w:proofErr w:type="spellEnd"/>
                              <w:proofErr w:type="gramEnd"/>
                              <w:r>
                                <w:rPr>
                                  <w:rFonts w:ascii="Consolas" w:eastAsiaTheme="minorHAnsi" w:hAnsi="Consolas" w:cs="Consolas"/>
                                  <w:color w:val="000000"/>
                                  <w:sz w:val="19"/>
                                  <w:szCs w:val="19"/>
                                  <w:lang w:val="en-US" w:eastAsia="en-US"/>
                                </w:rPr>
                                <w:t>((-Width - 1) / 2, Height / 2);</w:t>
                              </w:r>
                            </w:p>
                            <w:p w14:paraId="62DD9653"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rY</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r.Next</w:t>
                              </w:r>
                              <w:proofErr w:type="spellEnd"/>
                              <w:proofErr w:type="gramEnd"/>
                              <w:r>
                                <w:rPr>
                                  <w:rFonts w:ascii="Consolas" w:eastAsiaTheme="minorHAnsi" w:hAnsi="Consolas" w:cs="Consolas"/>
                                  <w:color w:val="000000"/>
                                  <w:sz w:val="19"/>
                                  <w:szCs w:val="19"/>
                                  <w:lang w:val="en-US" w:eastAsia="en-US"/>
                                </w:rPr>
                                <w:t>((-Height - 1) / 2, Height / 2);</w:t>
                              </w:r>
                            </w:p>
                            <w:p w14:paraId="69DCD135"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point = </w:t>
                              </w:r>
                              <w:proofErr w:type="gramStart"/>
                              <w:r>
                                <w:rPr>
                                  <w:rFonts w:ascii="Consolas" w:eastAsiaTheme="minorHAnsi" w:hAnsi="Consolas" w:cs="Consolas"/>
                                  <w:color w:val="000000"/>
                                  <w:sz w:val="19"/>
                                  <w:szCs w:val="19"/>
                                  <w:lang w:val="en-US" w:eastAsia="en-US"/>
                                </w:rPr>
                                <w:t>Instantiate(</w:t>
                              </w:r>
                              <w:proofErr w:type="spellStart"/>
                              <w:proofErr w:type="gramEnd"/>
                              <w:r>
                                <w:rPr>
                                  <w:rFonts w:ascii="Consolas" w:eastAsiaTheme="minorHAnsi" w:hAnsi="Consolas" w:cs="Consolas"/>
                                  <w:color w:val="000000"/>
                                  <w:sz w:val="19"/>
                                  <w:szCs w:val="19"/>
                                  <w:lang w:val="en-US" w:eastAsia="en-US"/>
                                </w:rPr>
                                <w:t>pointPrefab</w:t>
                              </w:r>
                              <w:proofErr w:type="spellEnd"/>
                              <w:r>
                                <w:rPr>
                                  <w:rFonts w:ascii="Consolas" w:eastAsiaTheme="minorHAnsi" w:hAnsi="Consolas" w:cs="Consolas"/>
                                  <w:color w:val="000000"/>
                                  <w:sz w:val="19"/>
                                  <w:szCs w:val="19"/>
                                  <w:lang w:val="en-US" w:eastAsia="en-US"/>
                                </w:rPr>
                                <w:t>, transform);</w:t>
                              </w:r>
                            </w:p>
                            <w:p w14:paraId="5752BD09"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point.position</w:t>
                              </w:r>
                              <w:proofErr w:type="spellEnd"/>
                              <w:proofErr w:type="gram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w:t>
                              </w:r>
                              <w:proofErr w:type="spellStart"/>
                              <w:r>
                                <w:rPr>
                                  <w:rFonts w:ascii="Consolas" w:eastAsiaTheme="minorHAnsi" w:hAnsi="Consolas" w:cs="Consolas"/>
                                  <w:color w:val="000000"/>
                                  <w:sz w:val="19"/>
                                  <w:szCs w:val="19"/>
                                  <w:lang w:val="en-US" w:eastAsia="en-US"/>
                                </w:rPr>
                                <w:t>rX</w:t>
                              </w:r>
                              <w:proofErr w:type="spellEnd"/>
                              <w:r>
                                <w:rPr>
                                  <w:rFonts w:ascii="Consolas" w:eastAsiaTheme="minorHAnsi" w:hAnsi="Consolas" w:cs="Consolas"/>
                                  <w:color w:val="000000"/>
                                  <w:sz w:val="19"/>
                                  <w:szCs w:val="19"/>
                                  <w:lang w:val="en-US" w:eastAsia="en-US"/>
                                </w:rPr>
                                <w:t xml:space="preserve">, 0.25f, </w:t>
                              </w:r>
                              <w:proofErr w:type="spellStart"/>
                              <w:r>
                                <w:rPr>
                                  <w:rFonts w:ascii="Consolas" w:eastAsiaTheme="minorHAnsi" w:hAnsi="Consolas" w:cs="Consolas"/>
                                  <w:color w:val="000000"/>
                                  <w:sz w:val="19"/>
                                  <w:szCs w:val="19"/>
                                  <w:lang w:val="en-US" w:eastAsia="en-US"/>
                                </w:rPr>
                                <w:t>rY</w:t>
                              </w:r>
                              <w:proofErr w:type="spellEnd"/>
                              <w:r>
                                <w:rPr>
                                  <w:rFonts w:ascii="Consolas" w:eastAsiaTheme="minorHAnsi" w:hAnsi="Consolas" w:cs="Consolas"/>
                                  <w:color w:val="000000"/>
                                  <w:sz w:val="19"/>
                                  <w:szCs w:val="19"/>
                                  <w:lang w:val="en-US" w:eastAsia="en-US"/>
                                </w:rPr>
                                <w:t>);</w:t>
                              </w:r>
                            </w:p>
                            <w:p w14:paraId="1C2AF9DC"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7C01C81"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0124173"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GenerateHearts</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3765C8A5"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6CF430C"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r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System.Random</w:t>
                              </w:r>
                              <w:proofErr w:type="spellEnd"/>
                              <w:r>
                                <w:rPr>
                                  <w:rFonts w:ascii="Consolas" w:eastAsiaTheme="minorHAnsi" w:hAnsi="Consolas" w:cs="Consolas"/>
                                  <w:color w:val="000000"/>
                                  <w:sz w:val="19"/>
                                  <w:szCs w:val="19"/>
                                  <w:lang w:val="en-US" w:eastAsia="en-US"/>
                                </w:rPr>
                                <w:t>(23</w:t>
                              </w:r>
                              <w:proofErr w:type="gramStart"/>
                              <w:r>
                                <w:rPr>
                                  <w:rFonts w:ascii="Consolas" w:eastAsiaTheme="minorHAnsi" w:hAnsi="Consolas" w:cs="Consolas"/>
                                  <w:color w:val="000000"/>
                                  <w:sz w:val="19"/>
                                  <w:szCs w:val="19"/>
                                  <w:lang w:val="en-US" w:eastAsia="en-US"/>
                                </w:rPr>
                                <w:t>);</w:t>
                              </w:r>
                              <w:proofErr w:type="gramEnd"/>
                            </w:p>
                            <w:p w14:paraId="684C0CC8"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w:t>
                              </w:r>
                              <w:proofErr w:type="spellEnd"/>
                              <w:r>
                                <w:rPr>
                                  <w:rFonts w:ascii="Consolas" w:eastAsiaTheme="minorHAnsi" w:hAnsi="Consolas" w:cs="Consolas"/>
                                  <w:color w:val="000000"/>
                                  <w:sz w:val="19"/>
                                  <w:szCs w:val="19"/>
                                  <w:lang w:val="en-US" w:eastAsia="en-US"/>
                                </w:rPr>
                                <w:t xml:space="preserve"> = 0; </w:t>
                              </w:r>
                              <w:proofErr w:type="spellStart"/>
                              <w:r>
                                <w:rPr>
                                  <w:rFonts w:ascii="Consolas" w:eastAsiaTheme="minorHAnsi" w:hAnsi="Consolas" w:cs="Consolas"/>
                                  <w:color w:val="000000"/>
                                  <w:sz w:val="19"/>
                                  <w:szCs w:val="19"/>
                                  <w:lang w:val="en-US" w:eastAsia="en-US"/>
                                </w:rPr>
                                <w:t>i</w:t>
                              </w:r>
                              <w:proofErr w:type="spellEnd"/>
                              <w:r>
                                <w:rPr>
                                  <w:rFonts w:ascii="Consolas" w:eastAsiaTheme="minorHAnsi" w:hAnsi="Consolas" w:cs="Consolas"/>
                                  <w:color w:val="000000"/>
                                  <w:sz w:val="19"/>
                                  <w:szCs w:val="19"/>
                                  <w:lang w:val="en-US" w:eastAsia="en-US"/>
                                </w:rPr>
                                <w:t xml:space="preserve"> &lt; </w:t>
                              </w:r>
                              <w:proofErr w:type="spellStart"/>
                              <w:r>
                                <w:rPr>
                                  <w:rFonts w:ascii="Consolas" w:eastAsiaTheme="minorHAnsi" w:hAnsi="Consolas" w:cs="Consolas"/>
                                  <w:color w:val="000000"/>
                                  <w:sz w:val="19"/>
                                  <w:szCs w:val="19"/>
                                  <w:lang w:val="en-US" w:eastAsia="en-US"/>
                                </w:rPr>
                                <w:t>NumOfHearts</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w:t>
                              </w:r>
                              <w:proofErr w:type="spellEnd"/>
                              <w:r>
                                <w:rPr>
                                  <w:rFonts w:ascii="Consolas" w:eastAsiaTheme="minorHAnsi" w:hAnsi="Consolas" w:cs="Consolas"/>
                                  <w:color w:val="000000"/>
                                  <w:sz w:val="19"/>
                                  <w:szCs w:val="19"/>
                                  <w:lang w:val="en-US" w:eastAsia="en-US"/>
                                </w:rPr>
                                <w:t>++)</w:t>
                              </w:r>
                            </w:p>
                            <w:p w14:paraId="4893444D"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4B00A2C"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rX</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r.Next</w:t>
                              </w:r>
                              <w:proofErr w:type="spellEnd"/>
                              <w:proofErr w:type="gramEnd"/>
                              <w:r>
                                <w:rPr>
                                  <w:rFonts w:ascii="Consolas" w:eastAsiaTheme="minorHAnsi" w:hAnsi="Consolas" w:cs="Consolas"/>
                                  <w:color w:val="000000"/>
                                  <w:sz w:val="19"/>
                                  <w:szCs w:val="19"/>
                                  <w:lang w:val="en-US" w:eastAsia="en-US"/>
                                </w:rPr>
                                <w:t>((-Width - 1) / 2, Height / 2);</w:t>
                              </w:r>
                            </w:p>
                            <w:p w14:paraId="00832FC7"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rY</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r.Next</w:t>
                              </w:r>
                              <w:proofErr w:type="spellEnd"/>
                              <w:proofErr w:type="gramEnd"/>
                              <w:r>
                                <w:rPr>
                                  <w:rFonts w:ascii="Consolas" w:eastAsiaTheme="minorHAnsi" w:hAnsi="Consolas" w:cs="Consolas"/>
                                  <w:color w:val="000000"/>
                                  <w:sz w:val="19"/>
                                  <w:szCs w:val="19"/>
                                  <w:lang w:val="en-US" w:eastAsia="en-US"/>
                                </w:rPr>
                                <w:t>((-Height - 1) / 2, Height / 2);</w:t>
                              </w:r>
                            </w:p>
                            <w:p w14:paraId="43CC8716"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point = </w:t>
                              </w:r>
                              <w:proofErr w:type="gramStart"/>
                              <w:r>
                                <w:rPr>
                                  <w:rFonts w:ascii="Consolas" w:eastAsiaTheme="minorHAnsi" w:hAnsi="Consolas" w:cs="Consolas"/>
                                  <w:color w:val="000000"/>
                                  <w:sz w:val="19"/>
                                  <w:szCs w:val="19"/>
                                  <w:lang w:val="en-US" w:eastAsia="en-US"/>
                                </w:rPr>
                                <w:t>Instantiate(</w:t>
                              </w:r>
                              <w:proofErr w:type="spellStart"/>
                              <w:proofErr w:type="gramEnd"/>
                              <w:r>
                                <w:rPr>
                                  <w:rFonts w:ascii="Consolas" w:eastAsiaTheme="minorHAnsi" w:hAnsi="Consolas" w:cs="Consolas"/>
                                  <w:color w:val="000000"/>
                                  <w:sz w:val="19"/>
                                  <w:szCs w:val="19"/>
                                  <w:lang w:val="en-US" w:eastAsia="en-US"/>
                                </w:rPr>
                                <w:t>heartPrefab</w:t>
                              </w:r>
                              <w:proofErr w:type="spellEnd"/>
                              <w:r>
                                <w:rPr>
                                  <w:rFonts w:ascii="Consolas" w:eastAsiaTheme="minorHAnsi" w:hAnsi="Consolas" w:cs="Consolas"/>
                                  <w:color w:val="000000"/>
                                  <w:sz w:val="19"/>
                                  <w:szCs w:val="19"/>
                                  <w:lang w:val="en-US" w:eastAsia="en-US"/>
                                </w:rPr>
                                <w:t>, transform);</w:t>
                              </w:r>
                            </w:p>
                            <w:p w14:paraId="18672DC3"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point.position</w:t>
                              </w:r>
                              <w:proofErr w:type="spellEnd"/>
                              <w:proofErr w:type="gram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w:t>
                              </w:r>
                              <w:proofErr w:type="spellStart"/>
                              <w:r>
                                <w:rPr>
                                  <w:rFonts w:ascii="Consolas" w:eastAsiaTheme="minorHAnsi" w:hAnsi="Consolas" w:cs="Consolas"/>
                                  <w:color w:val="000000"/>
                                  <w:sz w:val="19"/>
                                  <w:szCs w:val="19"/>
                                  <w:lang w:val="en-US" w:eastAsia="en-US"/>
                                </w:rPr>
                                <w:t>rX</w:t>
                              </w:r>
                              <w:proofErr w:type="spellEnd"/>
                              <w:r>
                                <w:rPr>
                                  <w:rFonts w:ascii="Consolas" w:eastAsiaTheme="minorHAnsi" w:hAnsi="Consolas" w:cs="Consolas"/>
                                  <w:color w:val="000000"/>
                                  <w:sz w:val="19"/>
                                  <w:szCs w:val="19"/>
                                  <w:lang w:val="en-US" w:eastAsia="en-US"/>
                                </w:rPr>
                                <w:t xml:space="preserve">, 0f, </w:t>
                              </w:r>
                              <w:proofErr w:type="spellStart"/>
                              <w:r>
                                <w:rPr>
                                  <w:rFonts w:ascii="Consolas" w:eastAsiaTheme="minorHAnsi" w:hAnsi="Consolas" w:cs="Consolas"/>
                                  <w:color w:val="000000"/>
                                  <w:sz w:val="19"/>
                                  <w:szCs w:val="19"/>
                                  <w:lang w:val="en-US" w:eastAsia="en-US"/>
                                </w:rPr>
                                <w:t>rY</w:t>
                              </w:r>
                              <w:proofErr w:type="spellEnd"/>
                              <w:r>
                                <w:rPr>
                                  <w:rFonts w:ascii="Consolas" w:eastAsiaTheme="minorHAnsi" w:hAnsi="Consolas" w:cs="Consolas"/>
                                  <w:color w:val="000000"/>
                                  <w:sz w:val="19"/>
                                  <w:szCs w:val="19"/>
                                  <w:lang w:val="en-US" w:eastAsia="en-US"/>
                                </w:rPr>
                                <w:t>);</w:t>
                              </w:r>
                            </w:p>
                            <w:p w14:paraId="49535DD1"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5E54B2F" w14:textId="3F3A7070"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br/>
                              </w:r>
                              <w:r>
                                <w:rPr>
                                  <w:rFonts w:ascii="Consolas" w:eastAsiaTheme="minorHAnsi" w:hAnsi="Consolas" w:cs="Consolas"/>
                                  <w:color w:val="0000FF"/>
                                  <w:sz w:val="19"/>
                                  <w:szCs w:val="19"/>
                                  <w:lang w:val="en-US" w:eastAsia="en-US"/>
                                </w:rPr>
                                <w:br/>
                              </w:r>
                            </w:p>
                            <w:p w14:paraId="22047BD2" w14:textId="32552FCE" w:rsidR="002D0698" w:rsidRPr="006E5CF2"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FF3DF76" id="_x0000_s1044" style="width:483pt;height:453pt;mso-position-horizontal-relative:char;mso-position-vertical-relative:line" coordsize="59545,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">
                <v:rect id="Прямоугольник 36" o:spid="_x0000_s1045" style="position:absolute;width:59545;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" fillcolor="#d9e2f3 [660]" strokecolor="#cfcdcd [2894]" strokeweight="1pt"/>
                <v:shape id="Надпись 37" o:spid="_x0000_s1046" type="#_x0000_t202" style="position:absolute;left:792;top:222;width:57690;height:84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" fillcolor="white [3201]" strokeweight=".5pt">
                  <v:textbox>
                    <w:txbxContent>
                      <w:p w14:paraId="488F9967"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GenerateSaws</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47FCCE99"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88E96AD"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r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System.Random</w:t>
                        </w:r>
                        <w:proofErr w:type="spellEnd"/>
                        <w:r>
                          <w:rPr>
                            <w:rFonts w:ascii="Consolas" w:eastAsiaTheme="minorHAnsi" w:hAnsi="Consolas" w:cs="Consolas"/>
                            <w:color w:val="000000"/>
                            <w:sz w:val="19"/>
                            <w:szCs w:val="19"/>
                            <w:lang w:val="en-US" w:eastAsia="en-US"/>
                          </w:rPr>
                          <w:t>(</w:t>
                        </w:r>
                        <w:proofErr w:type="gramStart"/>
                        <w:r>
                          <w:rPr>
                            <w:rFonts w:ascii="Consolas" w:eastAsiaTheme="minorHAnsi" w:hAnsi="Consolas" w:cs="Consolas"/>
                            <w:color w:val="000000"/>
                            <w:sz w:val="19"/>
                            <w:szCs w:val="19"/>
                            <w:lang w:val="en-US" w:eastAsia="en-US"/>
                          </w:rPr>
                          <w:t>);</w:t>
                        </w:r>
                        <w:proofErr w:type="gramEnd"/>
                      </w:p>
                      <w:p w14:paraId="2137558C"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w:t>
                        </w:r>
                        <w:proofErr w:type="spellEnd"/>
                        <w:r>
                          <w:rPr>
                            <w:rFonts w:ascii="Consolas" w:eastAsiaTheme="minorHAnsi" w:hAnsi="Consolas" w:cs="Consolas"/>
                            <w:color w:val="000000"/>
                            <w:sz w:val="19"/>
                            <w:szCs w:val="19"/>
                            <w:lang w:val="en-US" w:eastAsia="en-US"/>
                          </w:rPr>
                          <w:t xml:space="preserve"> = 0; </w:t>
                        </w:r>
                        <w:proofErr w:type="spellStart"/>
                        <w:r>
                          <w:rPr>
                            <w:rFonts w:ascii="Consolas" w:eastAsiaTheme="minorHAnsi" w:hAnsi="Consolas" w:cs="Consolas"/>
                            <w:color w:val="000000"/>
                            <w:sz w:val="19"/>
                            <w:szCs w:val="19"/>
                            <w:lang w:val="en-US" w:eastAsia="en-US"/>
                          </w:rPr>
                          <w:t>i</w:t>
                        </w:r>
                        <w:proofErr w:type="spellEnd"/>
                        <w:r>
                          <w:rPr>
                            <w:rFonts w:ascii="Consolas" w:eastAsiaTheme="minorHAnsi" w:hAnsi="Consolas" w:cs="Consolas"/>
                            <w:color w:val="000000"/>
                            <w:sz w:val="19"/>
                            <w:szCs w:val="19"/>
                            <w:lang w:val="en-US" w:eastAsia="en-US"/>
                          </w:rPr>
                          <w:t xml:space="preserve"> &lt; </w:t>
                        </w:r>
                        <w:proofErr w:type="spellStart"/>
                        <w:r>
                          <w:rPr>
                            <w:rFonts w:ascii="Consolas" w:eastAsiaTheme="minorHAnsi" w:hAnsi="Consolas" w:cs="Consolas"/>
                            <w:color w:val="000000"/>
                            <w:sz w:val="19"/>
                            <w:szCs w:val="19"/>
                            <w:lang w:val="en-US" w:eastAsia="en-US"/>
                          </w:rPr>
                          <w:t>NumOfSaws</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w:t>
                        </w:r>
                        <w:proofErr w:type="spellEnd"/>
                        <w:r>
                          <w:rPr>
                            <w:rFonts w:ascii="Consolas" w:eastAsiaTheme="minorHAnsi" w:hAnsi="Consolas" w:cs="Consolas"/>
                            <w:color w:val="000000"/>
                            <w:sz w:val="19"/>
                            <w:szCs w:val="19"/>
                            <w:lang w:val="en-US" w:eastAsia="en-US"/>
                          </w:rPr>
                          <w:t>++)</w:t>
                        </w:r>
                      </w:p>
                      <w:p w14:paraId="62D9A882"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3227C76"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rX</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r.Next</w:t>
                        </w:r>
                        <w:proofErr w:type="spellEnd"/>
                        <w:proofErr w:type="gramEnd"/>
                        <w:r>
                          <w:rPr>
                            <w:rFonts w:ascii="Consolas" w:eastAsiaTheme="minorHAnsi" w:hAnsi="Consolas" w:cs="Consolas"/>
                            <w:color w:val="000000"/>
                            <w:sz w:val="19"/>
                            <w:szCs w:val="19"/>
                            <w:lang w:val="en-US" w:eastAsia="en-US"/>
                          </w:rPr>
                          <w:t>((-Width - 1) / 2, Height / 2);</w:t>
                        </w:r>
                      </w:p>
                      <w:p w14:paraId="6D0D90A8"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rY</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r.Next</w:t>
                        </w:r>
                        <w:proofErr w:type="spellEnd"/>
                        <w:proofErr w:type="gramEnd"/>
                        <w:r>
                          <w:rPr>
                            <w:rFonts w:ascii="Consolas" w:eastAsiaTheme="minorHAnsi" w:hAnsi="Consolas" w:cs="Consolas"/>
                            <w:color w:val="000000"/>
                            <w:sz w:val="19"/>
                            <w:szCs w:val="19"/>
                            <w:lang w:val="en-US" w:eastAsia="en-US"/>
                          </w:rPr>
                          <w:t>((-Height - 1) / 2, Height / 2);</w:t>
                        </w:r>
                      </w:p>
                      <w:p w14:paraId="3C737C69"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sawblade = </w:t>
                        </w:r>
                        <w:proofErr w:type="gramStart"/>
                        <w:r>
                          <w:rPr>
                            <w:rFonts w:ascii="Consolas" w:eastAsiaTheme="minorHAnsi" w:hAnsi="Consolas" w:cs="Consolas"/>
                            <w:color w:val="000000"/>
                            <w:sz w:val="19"/>
                            <w:szCs w:val="19"/>
                            <w:lang w:val="en-US" w:eastAsia="en-US"/>
                          </w:rPr>
                          <w:t>Instantiate(</w:t>
                        </w:r>
                        <w:proofErr w:type="spellStart"/>
                        <w:proofErr w:type="gramEnd"/>
                        <w:r>
                          <w:rPr>
                            <w:rFonts w:ascii="Consolas" w:eastAsiaTheme="minorHAnsi" w:hAnsi="Consolas" w:cs="Consolas"/>
                            <w:color w:val="000000"/>
                            <w:sz w:val="19"/>
                            <w:szCs w:val="19"/>
                            <w:lang w:val="en-US" w:eastAsia="en-US"/>
                          </w:rPr>
                          <w:t>sawPrefab</w:t>
                        </w:r>
                        <w:proofErr w:type="spellEnd"/>
                        <w:r>
                          <w:rPr>
                            <w:rFonts w:ascii="Consolas" w:eastAsiaTheme="minorHAnsi" w:hAnsi="Consolas" w:cs="Consolas"/>
                            <w:color w:val="000000"/>
                            <w:sz w:val="19"/>
                            <w:szCs w:val="19"/>
                            <w:lang w:val="en-US" w:eastAsia="en-US"/>
                          </w:rPr>
                          <w:t>, transform);</w:t>
                        </w:r>
                      </w:p>
                      <w:p w14:paraId="357899E4"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sawController</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GetComponentInChildren</w:t>
                        </w:r>
                        <w:proofErr w:type="spellEnd"/>
                        <w:r>
                          <w:rPr>
                            <w:rFonts w:ascii="Consolas" w:eastAsiaTheme="minorHAnsi" w:hAnsi="Consolas" w:cs="Consolas"/>
                            <w:color w:val="000000"/>
                            <w:sz w:val="19"/>
                            <w:szCs w:val="19"/>
                            <w:lang w:val="en-US" w:eastAsia="en-US"/>
                          </w:rPr>
                          <w:t>&lt;</w:t>
                        </w:r>
                        <w:proofErr w:type="spellStart"/>
                        <w:r>
                          <w:rPr>
                            <w:rFonts w:ascii="Consolas" w:eastAsiaTheme="minorHAnsi" w:hAnsi="Consolas" w:cs="Consolas"/>
                            <w:color w:val="000000"/>
                            <w:sz w:val="19"/>
                            <w:szCs w:val="19"/>
                            <w:lang w:val="en-US" w:eastAsia="en-US"/>
                          </w:rPr>
                          <w:t>SawMovement</w:t>
                        </w:r>
                        <w:proofErr w:type="spellEnd"/>
                        <w:proofErr w:type="gramStart"/>
                        <w:r>
                          <w:rPr>
                            <w:rFonts w:ascii="Consolas" w:eastAsiaTheme="minorHAnsi" w:hAnsi="Consolas" w:cs="Consolas"/>
                            <w:color w:val="000000"/>
                            <w:sz w:val="19"/>
                            <w:szCs w:val="19"/>
                            <w:lang w:val="en-US" w:eastAsia="en-US"/>
                          </w:rPr>
                          <w:t>&gt;(</w:t>
                        </w:r>
                        <w:proofErr w:type="gramEnd"/>
                        <w:r>
                          <w:rPr>
                            <w:rFonts w:ascii="Consolas" w:eastAsiaTheme="minorHAnsi" w:hAnsi="Consolas" w:cs="Consolas"/>
                            <w:color w:val="000000"/>
                            <w:sz w:val="19"/>
                            <w:szCs w:val="19"/>
                            <w:lang w:val="en-US" w:eastAsia="en-US"/>
                          </w:rPr>
                          <w:t>);</w:t>
                        </w:r>
                      </w:p>
                      <w:p w14:paraId="6EB4A02F"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w:t>
                        </w:r>
                        <w:proofErr w:type="spellEnd"/>
                        <w:proofErr w:type="gramEnd"/>
                        <w:r>
                          <w:rPr>
                            <w:rFonts w:ascii="Consolas" w:eastAsiaTheme="minorHAnsi" w:hAnsi="Consolas" w:cs="Consolas"/>
                            <w:color w:val="000000"/>
                            <w:sz w:val="19"/>
                            <w:szCs w:val="19"/>
                            <w:lang w:val="en-US" w:eastAsia="en-US"/>
                          </w:rPr>
                          <w:t xml:space="preserve"> % 2==0 ) </w:t>
                        </w:r>
                        <w:proofErr w:type="spellStart"/>
                        <w:r>
                          <w:rPr>
                            <w:rFonts w:ascii="Consolas" w:eastAsiaTheme="minorHAnsi" w:hAnsi="Consolas" w:cs="Consolas"/>
                            <w:color w:val="000000"/>
                            <w:sz w:val="19"/>
                            <w:szCs w:val="19"/>
                            <w:lang w:val="en-US" w:eastAsia="en-US"/>
                          </w:rPr>
                          <w:t>sawController.toggleXAxis</w:t>
                        </w:r>
                        <w:proofErr w:type="spellEnd"/>
                        <w:r>
                          <w:rPr>
                            <w:rFonts w:ascii="Consolas" w:eastAsiaTheme="minorHAnsi" w:hAnsi="Consolas" w:cs="Consolas"/>
                            <w:color w:val="000000"/>
                            <w:sz w:val="19"/>
                            <w:szCs w:val="19"/>
                            <w:lang w:val="en-US" w:eastAsia="en-US"/>
                          </w:rPr>
                          <w:t>();</w:t>
                        </w:r>
                      </w:p>
                      <w:p w14:paraId="22721B8B"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sawblade.position</w:t>
                        </w:r>
                        <w:proofErr w:type="spellEnd"/>
                        <w:proofErr w:type="gram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w:t>
                        </w:r>
                        <w:proofErr w:type="spellStart"/>
                        <w:r>
                          <w:rPr>
                            <w:rFonts w:ascii="Consolas" w:eastAsiaTheme="minorHAnsi" w:hAnsi="Consolas" w:cs="Consolas"/>
                            <w:color w:val="000000"/>
                            <w:sz w:val="19"/>
                            <w:szCs w:val="19"/>
                            <w:lang w:val="en-US" w:eastAsia="en-US"/>
                          </w:rPr>
                          <w:t>rX</w:t>
                        </w:r>
                        <w:proofErr w:type="spellEnd"/>
                        <w:r>
                          <w:rPr>
                            <w:rFonts w:ascii="Consolas" w:eastAsiaTheme="minorHAnsi" w:hAnsi="Consolas" w:cs="Consolas"/>
                            <w:color w:val="000000"/>
                            <w:sz w:val="19"/>
                            <w:szCs w:val="19"/>
                            <w:lang w:val="en-US" w:eastAsia="en-US"/>
                          </w:rPr>
                          <w:t xml:space="preserve">, 0.5f, </w:t>
                        </w:r>
                        <w:proofErr w:type="spellStart"/>
                        <w:r>
                          <w:rPr>
                            <w:rFonts w:ascii="Consolas" w:eastAsiaTheme="minorHAnsi" w:hAnsi="Consolas" w:cs="Consolas"/>
                            <w:color w:val="000000"/>
                            <w:sz w:val="19"/>
                            <w:szCs w:val="19"/>
                            <w:lang w:val="en-US" w:eastAsia="en-US"/>
                          </w:rPr>
                          <w:t>rY</w:t>
                        </w:r>
                        <w:proofErr w:type="spellEnd"/>
                        <w:r>
                          <w:rPr>
                            <w:rFonts w:ascii="Consolas" w:eastAsiaTheme="minorHAnsi" w:hAnsi="Consolas" w:cs="Consolas"/>
                            <w:color w:val="000000"/>
                            <w:sz w:val="19"/>
                            <w:szCs w:val="19"/>
                            <w:lang w:val="en-US" w:eastAsia="en-US"/>
                          </w:rPr>
                          <w:t>);</w:t>
                        </w:r>
                      </w:p>
                      <w:p w14:paraId="0E976FB4"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2A4F573"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D692B4B"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p>
                      <w:p w14:paraId="76AED960"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GeneratePoints</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2CD61EE7"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D6C5478"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r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System.Random</w:t>
                        </w:r>
                        <w:proofErr w:type="spellEnd"/>
                        <w:r>
                          <w:rPr>
                            <w:rFonts w:ascii="Consolas" w:eastAsiaTheme="minorHAnsi" w:hAnsi="Consolas" w:cs="Consolas"/>
                            <w:color w:val="000000"/>
                            <w:sz w:val="19"/>
                            <w:szCs w:val="19"/>
                            <w:lang w:val="en-US" w:eastAsia="en-US"/>
                          </w:rPr>
                          <w:t>(</w:t>
                        </w:r>
                        <w:proofErr w:type="gramStart"/>
                        <w:r>
                          <w:rPr>
                            <w:rFonts w:ascii="Consolas" w:eastAsiaTheme="minorHAnsi" w:hAnsi="Consolas" w:cs="Consolas"/>
                            <w:color w:val="000000"/>
                            <w:sz w:val="19"/>
                            <w:szCs w:val="19"/>
                            <w:lang w:val="en-US" w:eastAsia="en-US"/>
                          </w:rPr>
                          <w:t>);</w:t>
                        </w:r>
                        <w:proofErr w:type="gramEnd"/>
                      </w:p>
                      <w:p w14:paraId="2FF13D30"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w:t>
                        </w:r>
                        <w:proofErr w:type="spellEnd"/>
                        <w:r>
                          <w:rPr>
                            <w:rFonts w:ascii="Consolas" w:eastAsiaTheme="minorHAnsi" w:hAnsi="Consolas" w:cs="Consolas"/>
                            <w:color w:val="000000"/>
                            <w:sz w:val="19"/>
                            <w:szCs w:val="19"/>
                            <w:lang w:val="en-US" w:eastAsia="en-US"/>
                          </w:rPr>
                          <w:t xml:space="preserve"> = 0; </w:t>
                        </w:r>
                        <w:proofErr w:type="spellStart"/>
                        <w:r>
                          <w:rPr>
                            <w:rFonts w:ascii="Consolas" w:eastAsiaTheme="minorHAnsi" w:hAnsi="Consolas" w:cs="Consolas"/>
                            <w:color w:val="000000"/>
                            <w:sz w:val="19"/>
                            <w:szCs w:val="19"/>
                            <w:lang w:val="en-US" w:eastAsia="en-US"/>
                          </w:rPr>
                          <w:t>i</w:t>
                        </w:r>
                        <w:proofErr w:type="spellEnd"/>
                        <w:r>
                          <w:rPr>
                            <w:rFonts w:ascii="Consolas" w:eastAsiaTheme="minorHAnsi" w:hAnsi="Consolas" w:cs="Consolas"/>
                            <w:color w:val="000000"/>
                            <w:sz w:val="19"/>
                            <w:szCs w:val="19"/>
                            <w:lang w:val="en-US" w:eastAsia="en-US"/>
                          </w:rPr>
                          <w:t xml:space="preserve"> &lt; </w:t>
                        </w:r>
                        <w:proofErr w:type="spellStart"/>
                        <w:r>
                          <w:rPr>
                            <w:rFonts w:ascii="Consolas" w:eastAsiaTheme="minorHAnsi" w:hAnsi="Consolas" w:cs="Consolas"/>
                            <w:color w:val="000000"/>
                            <w:sz w:val="19"/>
                            <w:szCs w:val="19"/>
                            <w:lang w:val="en-US" w:eastAsia="en-US"/>
                          </w:rPr>
                          <w:t>NumOfPoints</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w:t>
                        </w:r>
                        <w:proofErr w:type="spellEnd"/>
                        <w:r>
                          <w:rPr>
                            <w:rFonts w:ascii="Consolas" w:eastAsiaTheme="minorHAnsi" w:hAnsi="Consolas" w:cs="Consolas"/>
                            <w:color w:val="000000"/>
                            <w:sz w:val="19"/>
                            <w:szCs w:val="19"/>
                            <w:lang w:val="en-US" w:eastAsia="en-US"/>
                          </w:rPr>
                          <w:t>++)</w:t>
                        </w:r>
                      </w:p>
                      <w:p w14:paraId="54C519C0"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879C73F"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rX</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r.Next</w:t>
                        </w:r>
                        <w:proofErr w:type="spellEnd"/>
                        <w:proofErr w:type="gramEnd"/>
                        <w:r>
                          <w:rPr>
                            <w:rFonts w:ascii="Consolas" w:eastAsiaTheme="minorHAnsi" w:hAnsi="Consolas" w:cs="Consolas"/>
                            <w:color w:val="000000"/>
                            <w:sz w:val="19"/>
                            <w:szCs w:val="19"/>
                            <w:lang w:val="en-US" w:eastAsia="en-US"/>
                          </w:rPr>
                          <w:t>((-Width - 1) / 2, Height / 2);</w:t>
                        </w:r>
                      </w:p>
                      <w:p w14:paraId="62DD9653"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rY</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r.Next</w:t>
                        </w:r>
                        <w:proofErr w:type="spellEnd"/>
                        <w:proofErr w:type="gramEnd"/>
                        <w:r>
                          <w:rPr>
                            <w:rFonts w:ascii="Consolas" w:eastAsiaTheme="minorHAnsi" w:hAnsi="Consolas" w:cs="Consolas"/>
                            <w:color w:val="000000"/>
                            <w:sz w:val="19"/>
                            <w:szCs w:val="19"/>
                            <w:lang w:val="en-US" w:eastAsia="en-US"/>
                          </w:rPr>
                          <w:t>((-Height - 1) / 2, Height / 2);</w:t>
                        </w:r>
                      </w:p>
                      <w:p w14:paraId="69DCD135"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point = </w:t>
                        </w:r>
                        <w:proofErr w:type="gramStart"/>
                        <w:r>
                          <w:rPr>
                            <w:rFonts w:ascii="Consolas" w:eastAsiaTheme="minorHAnsi" w:hAnsi="Consolas" w:cs="Consolas"/>
                            <w:color w:val="000000"/>
                            <w:sz w:val="19"/>
                            <w:szCs w:val="19"/>
                            <w:lang w:val="en-US" w:eastAsia="en-US"/>
                          </w:rPr>
                          <w:t>Instantiate(</w:t>
                        </w:r>
                        <w:proofErr w:type="spellStart"/>
                        <w:proofErr w:type="gramEnd"/>
                        <w:r>
                          <w:rPr>
                            <w:rFonts w:ascii="Consolas" w:eastAsiaTheme="minorHAnsi" w:hAnsi="Consolas" w:cs="Consolas"/>
                            <w:color w:val="000000"/>
                            <w:sz w:val="19"/>
                            <w:szCs w:val="19"/>
                            <w:lang w:val="en-US" w:eastAsia="en-US"/>
                          </w:rPr>
                          <w:t>pointPrefab</w:t>
                        </w:r>
                        <w:proofErr w:type="spellEnd"/>
                        <w:r>
                          <w:rPr>
                            <w:rFonts w:ascii="Consolas" w:eastAsiaTheme="minorHAnsi" w:hAnsi="Consolas" w:cs="Consolas"/>
                            <w:color w:val="000000"/>
                            <w:sz w:val="19"/>
                            <w:szCs w:val="19"/>
                            <w:lang w:val="en-US" w:eastAsia="en-US"/>
                          </w:rPr>
                          <w:t>, transform);</w:t>
                        </w:r>
                      </w:p>
                      <w:p w14:paraId="5752BD09"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point.position</w:t>
                        </w:r>
                        <w:proofErr w:type="spellEnd"/>
                        <w:proofErr w:type="gram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w:t>
                        </w:r>
                        <w:proofErr w:type="spellStart"/>
                        <w:r>
                          <w:rPr>
                            <w:rFonts w:ascii="Consolas" w:eastAsiaTheme="minorHAnsi" w:hAnsi="Consolas" w:cs="Consolas"/>
                            <w:color w:val="000000"/>
                            <w:sz w:val="19"/>
                            <w:szCs w:val="19"/>
                            <w:lang w:val="en-US" w:eastAsia="en-US"/>
                          </w:rPr>
                          <w:t>rX</w:t>
                        </w:r>
                        <w:proofErr w:type="spellEnd"/>
                        <w:r>
                          <w:rPr>
                            <w:rFonts w:ascii="Consolas" w:eastAsiaTheme="minorHAnsi" w:hAnsi="Consolas" w:cs="Consolas"/>
                            <w:color w:val="000000"/>
                            <w:sz w:val="19"/>
                            <w:szCs w:val="19"/>
                            <w:lang w:val="en-US" w:eastAsia="en-US"/>
                          </w:rPr>
                          <w:t xml:space="preserve">, 0.25f, </w:t>
                        </w:r>
                        <w:proofErr w:type="spellStart"/>
                        <w:r>
                          <w:rPr>
                            <w:rFonts w:ascii="Consolas" w:eastAsiaTheme="minorHAnsi" w:hAnsi="Consolas" w:cs="Consolas"/>
                            <w:color w:val="000000"/>
                            <w:sz w:val="19"/>
                            <w:szCs w:val="19"/>
                            <w:lang w:val="en-US" w:eastAsia="en-US"/>
                          </w:rPr>
                          <w:t>rY</w:t>
                        </w:r>
                        <w:proofErr w:type="spellEnd"/>
                        <w:r>
                          <w:rPr>
                            <w:rFonts w:ascii="Consolas" w:eastAsiaTheme="minorHAnsi" w:hAnsi="Consolas" w:cs="Consolas"/>
                            <w:color w:val="000000"/>
                            <w:sz w:val="19"/>
                            <w:szCs w:val="19"/>
                            <w:lang w:val="en-US" w:eastAsia="en-US"/>
                          </w:rPr>
                          <w:t>);</w:t>
                        </w:r>
                      </w:p>
                      <w:p w14:paraId="1C2AF9DC"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7C01C81"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0124173"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GenerateHearts</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3765C8A5"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6CF430C"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r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System.Random</w:t>
                        </w:r>
                        <w:proofErr w:type="spellEnd"/>
                        <w:r>
                          <w:rPr>
                            <w:rFonts w:ascii="Consolas" w:eastAsiaTheme="minorHAnsi" w:hAnsi="Consolas" w:cs="Consolas"/>
                            <w:color w:val="000000"/>
                            <w:sz w:val="19"/>
                            <w:szCs w:val="19"/>
                            <w:lang w:val="en-US" w:eastAsia="en-US"/>
                          </w:rPr>
                          <w:t>(23</w:t>
                        </w:r>
                        <w:proofErr w:type="gramStart"/>
                        <w:r>
                          <w:rPr>
                            <w:rFonts w:ascii="Consolas" w:eastAsiaTheme="minorHAnsi" w:hAnsi="Consolas" w:cs="Consolas"/>
                            <w:color w:val="000000"/>
                            <w:sz w:val="19"/>
                            <w:szCs w:val="19"/>
                            <w:lang w:val="en-US" w:eastAsia="en-US"/>
                          </w:rPr>
                          <w:t>);</w:t>
                        </w:r>
                        <w:proofErr w:type="gramEnd"/>
                      </w:p>
                      <w:p w14:paraId="684C0CC8"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w:t>
                        </w:r>
                        <w:proofErr w:type="spellEnd"/>
                        <w:r>
                          <w:rPr>
                            <w:rFonts w:ascii="Consolas" w:eastAsiaTheme="minorHAnsi" w:hAnsi="Consolas" w:cs="Consolas"/>
                            <w:color w:val="000000"/>
                            <w:sz w:val="19"/>
                            <w:szCs w:val="19"/>
                            <w:lang w:val="en-US" w:eastAsia="en-US"/>
                          </w:rPr>
                          <w:t xml:space="preserve"> = 0; </w:t>
                        </w:r>
                        <w:proofErr w:type="spellStart"/>
                        <w:r>
                          <w:rPr>
                            <w:rFonts w:ascii="Consolas" w:eastAsiaTheme="minorHAnsi" w:hAnsi="Consolas" w:cs="Consolas"/>
                            <w:color w:val="000000"/>
                            <w:sz w:val="19"/>
                            <w:szCs w:val="19"/>
                            <w:lang w:val="en-US" w:eastAsia="en-US"/>
                          </w:rPr>
                          <w:t>i</w:t>
                        </w:r>
                        <w:proofErr w:type="spellEnd"/>
                        <w:r>
                          <w:rPr>
                            <w:rFonts w:ascii="Consolas" w:eastAsiaTheme="minorHAnsi" w:hAnsi="Consolas" w:cs="Consolas"/>
                            <w:color w:val="000000"/>
                            <w:sz w:val="19"/>
                            <w:szCs w:val="19"/>
                            <w:lang w:val="en-US" w:eastAsia="en-US"/>
                          </w:rPr>
                          <w:t xml:space="preserve"> &lt; </w:t>
                        </w:r>
                        <w:proofErr w:type="spellStart"/>
                        <w:r>
                          <w:rPr>
                            <w:rFonts w:ascii="Consolas" w:eastAsiaTheme="minorHAnsi" w:hAnsi="Consolas" w:cs="Consolas"/>
                            <w:color w:val="000000"/>
                            <w:sz w:val="19"/>
                            <w:szCs w:val="19"/>
                            <w:lang w:val="en-US" w:eastAsia="en-US"/>
                          </w:rPr>
                          <w:t>NumOfHearts</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w:t>
                        </w:r>
                        <w:proofErr w:type="spellEnd"/>
                        <w:r>
                          <w:rPr>
                            <w:rFonts w:ascii="Consolas" w:eastAsiaTheme="minorHAnsi" w:hAnsi="Consolas" w:cs="Consolas"/>
                            <w:color w:val="000000"/>
                            <w:sz w:val="19"/>
                            <w:szCs w:val="19"/>
                            <w:lang w:val="en-US" w:eastAsia="en-US"/>
                          </w:rPr>
                          <w:t>++)</w:t>
                        </w:r>
                      </w:p>
                      <w:p w14:paraId="4893444D"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4B00A2C"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rX</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r.Next</w:t>
                        </w:r>
                        <w:proofErr w:type="spellEnd"/>
                        <w:proofErr w:type="gramEnd"/>
                        <w:r>
                          <w:rPr>
                            <w:rFonts w:ascii="Consolas" w:eastAsiaTheme="minorHAnsi" w:hAnsi="Consolas" w:cs="Consolas"/>
                            <w:color w:val="000000"/>
                            <w:sz w:val="19"/>
                            <w:szCs w:val="19"/>
                            <w:lang w:val="en-US" w:eastAsia="en-US"/>
                          </w:rPr>
                          <w:t>((-Width - 1) / 2, Height / 2);</w:t>
                        </w:r>
                      </w:p>
                      <w:p w14:paraId="00832FC7"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rY</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r.Next</w:t>
                        </w:r>
                        <w:proofErr w:type="spellEnd"/>
                        <w:proofErr w:type="gramEnd"/>
                        <w:r>
                          <w:rPr>
                            <w:rFonts w:ascii="Consolas" w:eastAsiaTheme="minorHAnsi" w:hAnsi="Consolas" w:cs="Consolas"/>
                            <w:color w:val="000000"/>
                            <w:sz w:val="19"/>
                            <w:szCs w:val="19"/>
                            <w:lang w:val="en-US" w:eastAsia="en-US"/>
                          </w:rPr>
                          <w:t>((-Height - 1) / 2, Height / 2);</w:t>
                        </w:r>
                      </w:p>
                      <w:p w14:paraId="43CC8716"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point = </w:t>
                        </w:r>
                        <w:proofErr w:type="gramStart"/>
                        <w:r>
                          <w:rPr>
                            <w:rFonts w:ascii="Consolas" w:eastAsiaTheme="minorHAnsi" w:hAnsi="Consolas" w:cs="Consolas"/>
                            <w:color w:val="000000"/>
                            <w:sz w:val="19"/>
                            <w:szCs w:val="19"/>
                            <w:lang w:val="en-US" w:eastAsia="en-US"/>
                          </w:rPr>
                          <w:t>Instantiate(</w:t>
                        </w:r>
                        <w:proofErr w:type="spellStart"/>
                        <w:proofErr w:type="gramEnd"/>
                        <w:r>
                          <w:rPr>
                            <w:rFonts w:ascii="Consolas" w:eastAsiaTheme="minorHAnsi" w:hAnsi="Consolas" w:cs="Consolas"/>
                            <w:color w:val="000000"/>
                            <w:sz w:val="19"/>
                            <w:szCs w:val="19"/>
                            <w:lang w:val="en-US" w:eastAsia="en-US"/>
                          </w:rPr>
                          <w:t>heartPrefab</w:t>
                        </w:r>
                        <w:proofErr w:type="spellEnd"/>
                        <w:r>
                          <w:rPr>
                            <w:rFonts w:ascii="Consolas" w:eastAsiaTheme="minorHAnsi" w:hAnsi="Consolas" w:cs="Consolas"/>
                            <w:color w:val="000000"/>
                            <w:sz w:val="19"/>
                            <w:szCs w:val="19"/>
                            <w:lang w:val="en-US" w:eastAsia="en-US"/>
                          </w:rPr>
                          <w:t>, transform);</w:t>
                        </w:r>
                      </w:p>
                      <w:p w14:paraId="18672DC3"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point.position</w:t>
                        </w:r>
                        <w:proofErr w:type="spellEnd"/>
                        <w:proofErr w:type="gram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w:t>
                        </w:r>
                        <w:proofErr w:type="spellStart"/>
                        <w:r>
                          <w:rPr>
                            <w:rFonts w:ascii="Consolas" w:eastAsiaTheme="minorHAnsi" w:hAnsi="Consolas" w:cs="Consolas"/>
                            <w:color w:val="000000"/>
                            <w:sz w:val="19"/>
                            <w:szCs w:val="19"/>
                            <w:lang w:val="en-US" w:eastAsia="en-US"/>
                          </w:rPr>
                          <w:t>rX</w:t>
                        </w:r>
                        <w:proofErr w:type="spellEnd"/>
                        <w:r>
                          <w:rPr>
                            <w:rFonts w:ascii="Consolas" w:eastAsiaTheme="minorHAnsi" w:hAnsi="Consolas" w:cs="Consolas"/>
                            <w:color w:val="000000"/>
                            <w:sz w:val="19"/>
                            <w:szCs w:val="19"/>
                            <w:lang w:val="en-US" w:eastAsia="en-US"/>
                          </w:rPr>
                          <w:t xml:space="preserve">, 0f, </w:t>
                        </w:r>
                        <w:proofErr w:type="spellStart"/>
                        <w:r>
                          <w:rPr>
                            <w:rFonts w:ascii="Consolas" w:eastAsiaTheme="minorHAnsi" w:hAnsi="Consolas" w:cs="Consolas"/>
                            <w:color w:val="000000"/>
                            <w:sz w:val="19"/>
                            <w:szCs w:val="19"/>
                            <w:lang w:val="en-US" w:eastAsia="en-US"/>
                          </w:rPr>
                          <w:t>rY</w:t>
                        </w:r>
                        <w:proofErr w:type="spellEnd"/>
                        <w:r>
                          <w:rPr>
                            <w:rFonts w:ascii="Consolas" w:eastAsiaTheme="minorHAnsi" w:hAnsi="Consolas" w:cs="Consolas"/>
                            <w:color w:val="000000"/>
                            <w:sz w:val="19"/>
                            <w:szCs w:val="19"/>
                            <w:lang w:val="en-US" w:eastAsia="en-US"/>
                          </w:rPr>
                          <w:t>);</w:t>
                        </w:r>
                      </w:p>
                      <w:p w14:paraId="49535DD1"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5E54B2F" w14:textId="3F3A7070"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br/>
                        </w:r>
                        <w:r>
                          <w:rPr>
                            <w:rFonts w:ascii="Consolas" w:eastAsiaTheme="minorHAnsi" w:hAnsi="Consolas" w:cs="Consolas"/>
                            <w:color w:val="0000FF"/>
                            <w:sz w:val="19"/>
                            <w:szCs w:val="19"/>
                            <w:lang w:val="en-US" w:eastAsia="en-US"/>
                          </w:rPr>
                          <w:br/>
                        </w:r>
                      </w:p>
                      <w:p w14:paraId="22047BD2" w14:textId="32552FCE" w:rsidR="002D0698" w:rsidRPr="006E5CF2"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txbxContent>
                  </v:textbox>
                </v:shape>
                <w10:anchorlock/>
              </v:group>
            </w:pict>
          </mc:Fallback>
        </mc:AlternateContent>
      </w:r>
    </w:p>
    <w:p w14:paraId="0CA21BDB" w14:textId="1259CE34" w:rsidR="00696864" w:rsidRPr="00696864" w:rsidRDefault="009A2FC6" w:rsidP="009A2FC6">
      <w:pPr>
        <w:pStyle w:val="Antrat"/>
        <w:jc w:val="center"/>
        <w:rPr>
          <w:lang w:val="en-US"/>
        </w:rPr>
      </w:pPr>
      <w:bookmarkStart w:id="34" w:name="_Toc72692492"/>
      <w:proofErr w:type="spellStart"/>
      <w:r>
        <w:t>Table</w:t>
      </w:r>
      <w:proofErr w:type="spellEnd"/>
      <w:r>
        <w:t xml:space="preserve"> </w:t>
      </w:r>
      <w:r>
        <w:fldChar w:fldCharType="begin"/>
      </w:r>
      <w:r>
        <w:instrText xml:space="preserve"> SEQ Table \* ARABIC </w:instrText>
      </w:r>
      <w:r>
        <w:fldChar w:fldCharType="separate"/>
      </w:r>
      <w:r w:rsidR="00071371">
        <w:rPr>
          <w:noProof/>
        </w:rPr>
        <w:t>6</w:t>
      </w:r>
      <w:r>
        <w:fldChar w:fldCharType="end"/>
      </w:r>
      <w:r>
        <w:t xml:space="preserve">. </w:t>
      </w:r>
      <w:r w:rsidR="00696864">
        <w:rPr>
          <w:lang w:val="en-US"/>
        </w:rPr>
        <w:t>Randomly generated objects</w:t>
      </w:r>
      <w:bookmarkEnd w:id="34"/>
    </w:p>
    <w:p w14:paraId="24ED82EB" w14:textId="77777777" w:rsidR="009A2FC6" w:rsidRDefault="00696864" w:rsidP="009A2FC6">
      <w:pPr>
        <w:keepNext/>
      </w:pPr>
      <w:r w:rsidRPr="00990400">
        <w:rPr>
          <w:noProof/>
          <w:lang w:val="en-US"/>
        </w:rPr>
        <w:lastRenderedPageBreak/>
        <mc:AlternateContent>
          <mc:Choice Requires="wpg">
            <w:drawing>
              <wp:inline distT="0" distB="0" distL="0" distR="0" wp14:anchorId="54B6040A" wp14:editId="4C3F20E9">
                <wp:extent cx="6134100" cy="8382000"/>
                <wp:effectExtent l="0" t="0" r="19050" b="19050"/>
                <wp:docPr id="21" name="Группа 35"/>
                <wp:cNvGraphicFramePr/>
                <a:graphic xmlns:a="http://schemas.openxmlformats.org/drawingml/2006/main">
                  <a:graphicData uri="http://schemas.microsoft.com/office/word/2010/wordprocessingGroup">
                    <wpg:wgp>
                      <wpg:cNvGrpSpPr/>
                      <wpg:grpSpPr>
                        <a:xfrm>
                          <a:off x="0" y="0"/>
                          <a:ext cx="6134100" cy="8382000"/>
                          <a:chOff x="0" y="0"/>
                          <a:chExt cx="5954573" cy="914400"/>
                        </a:xfrm>
                      </wpg:grpSpPr>
                      <wps:wsp>
                        <wps:cNvPr id="22" name="Прямоугольник 36"/>
                        <wps:cNvSpPr/>
                        <wps:spPr>
                          <a:xfrm>
                            <a:off x="0" y="0"/>
                            <a:ext cx="5954573" cy="914400"/>
                          </a:xfrm>
                          <a:prstGeom prst="rect">
                            <a:avLst/>
                          </a:prstGeom>
                          <a:solidFill>
                            <a:schemeClr val="accent1">
                              <a:lumMod val="20000"/>
                              <a:lumOff val="80000"/>
                            </a:schemeClr>
                          </a:solidFill>
                          <a:ln>
                            <a:solidFill>
                              <a:schemeClr val="bg2">
                                <a:lumMod val="9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Надпись 37"/>
                        <wps:cNvSpPr txBox="1"/>
                        <wps:spPr>
                          <a:xfrm>
                            <a:off x="79203" y="22207"/>
                            <a:ext cx="5769032" cy="847235"/>
                          </a:xfrm>
                          <a:prstGeom prst="rect">
                            <a:avLst/>
                          </a:prstGeom>
                          <a:solidFill>
                            <a:schemeClr val="lt1"/>
                          </a:solidFill>
                          <a:ln w="6350">
                            <a:solidFill>
                              <a:prstClr val="black"/>
                            </a:solidFill>
                          </a:ln>
                        </wps:spPr>
                        <wps:txbx>
                          <w:txbxContent>
                            <w:p w14:paraId="7E801327"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generateStartEnd</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126BB4BC"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901439F"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startPlatform</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00"/>
                                  <w:sz w:val="19"/>
                                  <w:szCs w:val="19"/>
                                  <w:lang w:val="en-US" w:eastAsia="en-US"/>
                                </w:rPr>
                                <w:t>Instantiate(</w:t>
                              </w:r>
                              <w:proofErr w:type="spellStart"/>
                              <w:proofErr w:type="gramEnd"/>
                              <w:r>
                                <w:rPr>
                                  <w:rFonts w:ascii="Consolas" w:eastAsiaTheme="minorHAnsi" w:hAnsi="Consolas" w:cs="Consolas"/>
                                  <w:color w:val="000000"/>
                                  <w:sz w:val="19"/>
                                  <w:szCs w:val="19"/>
                                  <w:lang w:val="en-US" w:eastAsia="en-US"/>
                                </w:rPr>
                                <w:t>startObject</w:t>
                              </w:r>
                              <w:proofErr w:type="spellEnd"/>
                              <w:r>
                                <w:rPr>
                                  <w:rFonts w:ascii="Consolas" w:eastAsiaTheme="minorHAnsi" w:hAnsi="Consolas" w:cs="Consolas"/>
                                  <w:color w:val="000000"/>
                                  <w:sz w:val="19"/>
                                  <w:szCs w:val="19"/>
                                  <w:lang w:val="en-US" w:eastAsia="en-US"/>
                                </w:rPr>
                                <w:t>, transform);</w:t>
                              </w:r>
                            </w:p>
                            <w:p w14:paraId="508C14DC"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startPlatform.position</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Vector3(0, 0, 0</w:t>
                              </w:r>
                              <w:proofErr w:type="gramStart"/>
                              <w:r>
                                <w:rPr>
                                  <w:rFonts w:ascii="Consolas" w:eastAsiaTheme="minorHAnsi" w:hAnsi="Consolas" w:cs="Consolas"/>
                                  <w:color w:val="000000"/>
                                  <w:sz w:val="19"/>
                                  <w:szCs w:val="19"/>
                                  <w:lang w:val="en-US" w:eastAsia="en-US"/>
                                </w:rPr>
                                <w:t>);</w:t>
                              </w:r>
                              <w:proofErr w:type="gramEnd"/>
                            </w:p>
                            <w:p w14:paraId="29091D8E"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p>
                            <w:p w14:paraId="5DBF9E0F"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endPlatform</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00"/>
                                  <w:sz w:val="19"/>
                                  <w:szCs w:val="19"/>
                                  <w:lang w:val="en-US" w:eastAsia="en-US"/>
                                </w:rPr>
                                <w:t>Instantiate(</w:t>
                              </w:r>
                              <w:proofErr w:type="spellStart"/>
                              <w:proofErr w:type="gramEnd"/>
                              <w:r>
                                <w:rPr>
                                  <w:rFonts w:ascii="Consolas" w:eastAsiaTheme="minorHAnsi" w:hAnsi="Consolas" w:cs="Consolas"/>
                                  <w:color w:val="000000"/>
                                  <w:sz w:val="19"/>
                                  <w:szCs w:val="19"/>
                                  <w:lang w:val="en-US" w:eastAsia="en-US"/>
                                </w:rPr>
                                <w:t>endObject</w:t>
                              </w:r>
                              <w:proofErr w:type="spellEnd"/>
                              <w:r>
                                <w:rPr>
                                  <w:rFonts w:ascii="Consolas" w:eastAsiaTheme="minorHAnsi" w:hAnsi="Consolas" w:cs="Consolas"/>
                                  <w:color w:val="000000"/>
                                  <w:sz w:val="19"/>
                                  <w:szCs w:val="19"/>
                                  <w:lang w:val="en-US" w:eastAsia="en-US"/>
                                </w:rPr>
                                <w:t>, transform);</w:t>
                              </w:r>
                            </w:p>
                            <w:p w14:paraId="1B1F9E9C"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rnd</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Random.Range</w:t>
                              </w:r>
                              <w:proofErr w:type="spellEnd"/>
                              <w:r>
                                <w:rPr>
                                  <w:rFonts w:ascii="Consolas" w:eastAsiaTheme="minorHAnsi" w:hAnsi="Consolas" w:cs="Consolas"/>
                                  <w:color w:val="000000"/>
                                  <w:sz w:val="19"/>
                                  <w:szCs w:val="19"/>
                                  <w:lang w:val="en-US" w:eastAsia="en-US"/>
                                </w:rPr>
                                <w:t>(1, 4</w:t>
                              </w:r>
                              <w:proofErr w:type="gramStart"/>
                              <w:r>
                                <w:rPr>
                                  <w:rFonts w:ascii="Consolas" w:eastAsiaTheme="minorHAnsi" w:hAnsi="Consolas" w:cs="Consolas"/>
                                  <w:color w:val="000000"/>
                                  <w:sz w:val="19"/>
                                  <w:szCs w:val="19"/>
                                  <w:lang w:val="en-US" w:eastAsia="en-US"/>
                                </w:rPr>
                                <w:t>);</w:t>
                              </w:r>
                              <w:proofErr w:type="gramEnd"/>
                            </w:p>
                            <w:p w14:paraId="27149580"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switch</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rnd</w:t>
                              </w:r>
                              <w:proofErr w:type="spellEnd"/>
                              <w:r>
                                <w:rPr>
                                  <w:rFonts w:ascii="Consolas" w:eastAsiaTheme="minorHAnsi" w:hAnsi="Consolas" w:cs="Consolas"/>
                                  <w:color w:val="000000"/>
                                  <w:sz w:val="19"/>
                                  <w:szCs w:val="19"/>
                                  <w:lang w:val="en-US" w:eastAsia="en-US"/>
                                </w:rPr>
                                <w:t>)</w:t>
                              </w:r>
                            </w:p>
                            <w:p w14:paraId="5BB80645"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DD57CCD"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case</w:t>
                              </w:r>
                              <w:r>
                                <w:rPr>
                                  <w:rFonts w:ascii="Consolas" w:eastAsiaTheme="minorHAnsi" w:hAnsi="Consolas" w:cs="Consolas"/>
                                  <w:color w:val="000000"/>
                                  <w:sz w:val="19"/>
                                  <w:szCs w:val="19"/>
                                  <w:lang w:val="en-US" w:eastAsia="en-US"/>
                                </w:rPr>
                                <w:t xml:space="preserve"> 1:</w:t>
                              </w:r>
                            </w:p>
                            <w:p w14:paraId="4221A85A"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endPlatform.position</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Vector3(-Width / 2, 0, (Height - 1) / 2</w:t>
                              </w:r>
                              <w:proofErr w:type="gramStart"/>
                              <w:r>
                                <w:rPr>
                                  <w:rFonts w:ascii="Consolas" w:eastAsiaTheme="minorHAnsi" w:hAnsi="Consolas" w:cs="Consolas"/>
                                  <w:color w:val="000000"/>
                                  <w:sz w:val="19"/>
                                  <w:szCs w:val="19"/>
                                  <w:lang w:val="en-US" w:eastAsia="en-US"/>
                                </w:rPr>
                                <w:t>);</w:t>
                              </w:r>
                              <w:proofErr w:type="gramEnd"/>
                            </w:p>
                            <w:p w14:paraId="20446368"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break</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 xml:space="preserve">            </w:t>
                              </w:r>
                            </w:p>
                            <w:p w14:paraId="7AA65708"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case</w:t>
                              </w:r>
                              <w:r>
                                <w:rPr>
                                  <w:rFonts w:ascii="Consolas" w:eastAsiaTheme="minorHAnsi" w:hAnsi="Consolas" w:cs="Consolas"/>
                                  <w:color w:val="000000"/>
                                  <w:sz w:val="19"/>
                                  <w:szCs w:val="19"/>
                                  <w:lang w:val="en-US" w:eastAsia="en-US"/>
                                </w:rPr>
                                <w:t xml:space="preserve"> 2:</w:t>
                              </w:r>
                            </w:p>
                            <w:p w14:paraId="5A65CE55"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endPlatform.position</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Vector3((Width - 1) / 2, 0, -Height / 2</w:t>
                              </w:r>
                              <w:proofErr w:type="gramStart"/>
                              <w:r>
                                <w:rPr>
                                  <w:rFonts w:ascii="Consolas" w:eastAsiaTheme="minorHAnsi" w:hAnsi="Consolas" w:cs="Consolas"/>
                                  <w:color w:val="000000"/>
                                  <w:sz w:val="19"/>
                                  <w:szCs w:val="19"/>
                                  <w:lang w:val="en-US" w:eastAsia="en-US"/>
                                </w:rPr>
                                <w:t>);</w:t>
                              </w:r>
                              <w:proofErr w:type="gramEnd"/>
                            </w:p>
                            <w:p w14:paraId="0EA9799C"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break</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 xml:space="preserve">            </w:t>
                              </w:r>
                            </w:p>
                            <w:p w14:paraId="16AB0A46"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case</w:t>
                              </w:r>
                              <w:r>
                                <w:rPr>
                                  <w:rFonts w:ascii="Consolas" w:eastAsiaTheme="minorHAnsi" w:hAnsi="Consolas" w:cs="Consolas"/>
                                  <w:color w:val="000000"/>
                                  <w:sz w:val="19"/>
                                  <w:szCs w:val="19"/>
                                  <w:lang w:val="en-US" w:eastAsia="en-US"/>
                                </w:rPr>
                                <w:t xml:space="preserve"> 3:</w:t>
                              </w:r>
                            </w:p>
                            <w:p w14:paraId="3AB5E68A"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endPlatform.position</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Vector3((Width - 1) / 2, 0, (Height - 1) / 2</w:t>
                              </w:r>
                              <w:proofErr w:type="gramStart"/>
                              <w:r>
                                <w:rPr>
                                  <w:rFonts w:ascii="Consolas" w:eastAsiaTheme="minorHAnsi" w:hAnsi="Consolas" w:cs="Consolas"/>
                                  <w:color w:val="000000"/>
                                  <w:sz w:val="19"/>
                                  <w:szCs w:val="19"/>
                                  <w:lang w:val="en-US" w:eastAsia="en-US"/>
                                </w:rPr>
                                <w:t>);</w:t>
                              </w:r>
                              <w:proofErr w:type="gramEnd"/>
                            </w:p>
                            <w:p w14:paraId="6F59FE11"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break</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 xml:space="preserve">            </w:t>
                              </w:r>
                            </w:p>
                            <w:p w14:paraId="6A74CC62"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case</w:t>
                              </w:r>
                              <w:r>
                                <w:rPr>
                                  <w:rFonts w:ascii="Consolas" w:eastAsiaTheme="minorHAnsi" w:hAnsi="Consolas" w:cs="Consolas"/>
                                  <w:color w:val="000000"/>
                                  <w:sz w:val="19"/>
                                  <w:szCs w:val="19"/>
                                  <w:lang w:val="en-US" w:eastAsia="en-US"/>
                                </w:rPr>
                                <w:t xml:space="preserve"> 4:</w:t>
                              </w:r>
                            </w:p>
                            <w:p w14:paraId="1DD1AF55"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endPlatform.position</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Vector3(-Width / 2, 0, -Height / 2</w:t>
                              </w:r>
                              <w:proofErr w:type="gramStart"/>
                              <w:r>
                                <w:rPr>
                                  <w:rFonts w:ascii="Consolas" w:eastAsiaTheme="minorHAnsi" w:hAnsi="Consolas" w:cs="Consolas"/>
                                  <w:color w:val="000000"/>
                                  <w:sz w:val="19"/>
                                  <w:szCs w:val="19"/>
                                  <w:lang w:val="en-US" w:eastAsia="en-US"/>
                                </w:rPr>
                                <w:t>);</w:t>
                              </w:r>
                              <w:proofErr w:type="gramEnd"/>
                            </w:p>
                            <w:p w14:paraId="104020A8"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break</w:t>
                              </w:r>
                              <w:r>
                                <w:rPr>
                                  <w:rFonts w:ascii="Consolas" w:eastAsiaTheme="minorHAnsi" w:hAnsi="Consolas" w:cs="Consolas"/>
                                  <w:color w:val="000000"/>
                                  <w:sz w:val="19"/>
                                  <w:szCs w:val="19"/>
                                  <w:lang w:val="en-US" w:eastAsia="en-US"/>
                                </w:rPr>
                                <w:t>;</w:t>
                              </w:r>
                              <w:proofErr w:type="gramEnd"/>
                            </w:p>
                            <w:p w14:paraId="0731792B"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0021993"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B9BE3A9"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p>
                            <w:p w14:paraId="66799A44"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generatePlayer</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622014AB"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3C5C887"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playerPrefab.position</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Vector3(0, 0, 0</w:t>
                              </w:r>
                              <w:proofErr w:type="gramStart"/>
                              <w:r>
                                <w:rPr>
                                  <w:rFonts w:ascii="Consolas" w:eastAsiaTheme="minorHAnsi" w:hAnsi="Consolas" w:cs="Consolas"/>
                                  <w:color w:val="000000"/>
                                  <w:sz w:val="19"/>
                                  <w:szCs w:val="19"/>
                                  <w:lang w:val="en-US" w:eastAsia="en-US"/>
                                </w:rPr>
                                <w:t>);</w:t>
                              </w:r>
                              <w:proofErr w:type="gramEnd"/>
                            </w:p>
                            <w:p w14:paraId="55AAA5CE"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EA7A39C"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p>
                            <w:p w14:paraId="503C4DFF"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placeIceFloor</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Vector3 position)</w:t>
                              </w:r>
                            </w:p>
                            <w:p w14:paraId="3488FD90"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674538F"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icyFloor</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00"/>
                                  <w:sz w:val="19"/>
                                  <w:szCs w:val="19"/>
                                  <w:lang w:val="en-US" w:eastAsia="en-US"/>
                                </w:rPr>
                                <w:t>Instantiate(</w:t>
                              </w:r>
                              <w:proofErr w:type="spellStart"/>
                              <w:proofErr w:type="gramEnd"/>
                              <w:r>
                                <w:rPr>
                                  <w:rFonts w:ascii="Consolas" w:eastAsiaTheme="minorHAnsi" w:hAnsi="Consolas" w:cs="Consolas"/>
                                  <w:color w:val="000000"/>
                                  <w:sz w:val="19"/>
                                  <w:szCs w:val="19"/>
                                  <w:lang w:val="en-US" w:eastAsia="en-US"/>
                                </w:rPr>
                                <w:t>icyFloorPrefab</w:t>
                              </w:r>
                              <w:proofErr w:type="spellEnd"/>
                              <w:r>
                                <w:rPr>
                                  <w:rFonts w:ascii="Consolas" w:eastAsiaTheme="minorHAnsi" w:hAnsi="Consolas" w:cs="Consolas"/>
                                  <w:color w:val="000000"/>
                                  <w:sz w:val="19"/>
                                  <w:szCs w:val="19"/>
                                  <w:lang w:val="en-US" w:eastAsia="en-US"/>
                                </w:rPr>
                                <w:t>, transform);</w:t>
                              </w:r>
                            </w:p>
                            <w:p w14:paraId="37B64B0C"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icyFloor.localScale</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w:t>
                              </w:r>
                              <w:proofErr w:type="spellStart"/>
                              <w:r>
                                <w:rPr>
                                  <w:rFonts w:ascii="Consolas" w:eastAsiaTheme="minorHAnsi" w:hAnsi="Consolas" w:cs="Consolas"/>
                                  <w:color w:val="000000"/>
                                  <w:sz w:val="19"/>
                                  <w:szCs w:val="19"/>
                                  <w:lang w:val="en-US" w:eastAsia="en-US"/>
                                </w:rPr>
                                <w:t>icyFloor.localScale.x</w:t>
                              </w:r>
                              <w:proofErr w:type="spellEnd"/>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icyFloor.localScale.y</w:t>
                              </w:r>
                              <w:proofErr w:type="spellEnd"/>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icyFloor.localScale.z</w:t>
                              </w:r>
                              <w:proofErr w:type="spellEnd"/>
                              <w:r>
                                <w:rPr>
                                  <w:rFonts w:ascii="Consolas" w:eastAsiaTheme="minorHAnsi" w:hAnsi="Consolas" w:cs="Consolas"/>
                                  <w:color w:val="000000"/>
                                  <w:sz w:val="19"/>
                                  <w:szCs w:val="19"/>
                                  <w:lang w:val="en-US" w:eastAsia="en-US"/>
                                </w:rPr>
                                <w:t>);</w:t>
                              </w:r>
                            </w:p>
                            <w:p w14:paraId="6769EABE"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icyFloor.position</w:t>
                              </w:r>
                              <w:proofErr w:type="spellEnd"/>
                              <w:r>
                                <w:rPr>
                                  <w:rFonts w:ascii="Consolas" w:eastAsiaTheme="minorHAnsi" w:hAnsi="Consolas" w:cs="Consolas"/>
                                  <w:color w:val="000000"/>
                                  <w:sz w:val="19"/>
                                  <w:szCs w:val="19"/>
                                  <w:lang w:val="en-US" w:eastAsia="en-US"/>
                                </w:rPr>
                                <w:t xml:space="preserve"> = position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Vector3(0, -1, 0</w:t>
                              </w:r>
                              <w:proofErr w:type="gramStart"/>
                              <w:r>
                                <w:rPr>
                                  <w:rFonts w:ascii="Consolas" w:eastAsiaTheme="minorHAnsi" w:hAnsi="Consolas" w:cs="Consolas"/>
                                  <w:color w:val="000000"/>
                                  <w:sz w:val="19"/>
                                  <w:szCs w:val="19"/>
                                  <w:lang w:val="en-US" w:eastAsia="en-US"/>
                                </w:rPr>
                                <w:t>);</w:t>
                              </w:r>
                              <w:proofErr w:type="gramEnd"/>
                            </w:p>
                            <w:p w14:paraId="655F5DA1"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697C4D4"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placeHoney</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Vector3 position)</w:t>
                              </w:r>
                            </w:p>
                            <w:p w14:paraId="5766BC9A"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B5E33A5"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honeyFloor</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00"/>
                                  <w:sz w:val="19"/>
                                  <w:szCs w:val="19"/>
                                  <w:lang w:val="en-US" w:eastAsia="en-US"/>
                                </w:rPr>
                                <w:t>Instantiate(</w:t>
                              </w:r>
                              <w:proofErr w:type="spellStart"/>
                              <w:proofErr w:type="gramEnd"/>
                              <w:r>
                                <w:rPr>
                                  <w:rFonts w:ascii="Consolas" w:eastAsiaTheme="minorHAnsi" w:hAnsi="Consolas" w:cs="Consolas"/>
                                  <w:color w:val="000000"/>
                                  <w:sz w:val="19"/>
                                  <w:szCs w:val="19"/>
                                  <w:lang w:val="en-US" w:eastAsia="en-US"/>
                                </w:rPr>
                                <w:t>honeyPrefab</w:t>
                              </w:r>
                              <w:proofErr w:type="spellEnd"/>
                              <w:r>
                                <w:rPr>
                                  <w:rFonts w:ascii="Consolas" w:eastAsiaTheme="minorHAnsi" w:hAnsi="Consolas" w:cs="Consolas"/>
                                  <w:color w:val="000000"/>
                                  <w:sz w:val="19"/>
                                  <w:szCs w:val="19"/>
                                  <w:lang w:val="en-US" w:eastAsia="en-US"/>
                                </w:rPr>
                                <w:t>, transform);</w:t>
                              </w:r>
                            </w:p>
                            <w:p w14:paraId="07EFF04D"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honeyFloor.localScale</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w:t>
                              </w:r>
                              <w:proofErr w:type="spellStart"/>
                              <w:r>
                                <w:rPr>
                                  <w:rFonts w:ascii="Consolas" w:eastAsiaTheme="minorHAnsi" w:hAnsi="Consolas" w:cs="Consolas"/>
                                  <w:color w:val="000000"/>
                                  <w:sz w:val="19"/>
                                  <w:szCs w:val="19"/>
                                  <w:lang w:val="en-US" w:eastAsia="en-US"/>
                                </w:rPr>
                                <w:t>honeyFloor.localScale.x</w:t>
                              </w:r>
                              <w:proofErr w:type="spellEnd"/>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honeyFloor.localScale.y</w:t>
                              </w:r>
                              <w:proofErr w:type="spellEnd"/>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honeyFloor.localScale.z</w:t>
                              </w:r>
                              <w:proofErr w:type="spellEnd"/>
                              <w:r>
                                <w:rPr>
                                  <w:rFonts w:ascii="Consolas" w:eastAsiaTheme="minorHAnsi" w:hAnsi="Consolas" w:cs="Consolas"/>
                                  <w:color w:val="000000"/>
                                  <w:sz w:val="19"/>
                                  <w:szCs w:val="19"/>
                                  <w:lang w:val="en-US" w:eastAsia="en-US"/>
                                </w:rPr>
                                <w:t>);</w:t>
                              </w:r>
                            </w:p>
                            <w:p w14:paraId="1AE265A9"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honeyFloor.position</w:t>
                              </w:r>
                              <w:proofErr w:type="spellEnd"/>
                              <w:r>
                                <w:rPr>
                                  <w:rFonts w:ascii="Consolas" w:eastAsiaTheme="minorHAnsi" w:hAnsi="Consolas" w:cs="Consolas"/>
                                  <w:color w:val="000000"/>
                                  <w:sz w:val="19"/>
                                  <w:szCs w:val="19"/>
                                  <w:lang w:val="en-US" w:eastAsia="en-US"/>
                                </w:rPr>
                                <w:t xml:space="preserve"> = position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Vector3(0, -1, 0</w:t>
                              </w:r>
                              <w:proofErr w:type="gramStart"/>
                              <w:r>
                                <w:rPr>
                                  <w:rFonts w:ascii="Consolas" w:eastAsiaTheme="minorHAnsi" w:hAnsi="Consolas" w:cs="Consolas"/>
                                  <w:color w:val="000000"/>
                                  <w:sz w:val="19"/>
                                  <w:szCs w:val="19"/>
                                  <w:lang w:val="en-US" w:eastAsia="en-US"/>
                                </w:rPr>
                                <w:t>);</w:t>
                              </w:r>
                              <w:proofErr w:type="gramEnd"/>
                            </w:p>
                            <w:p w14:paraId="7A62B3E5"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79C5E8A"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placeFloor</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Vector3 position)</w:t>
                              </w:r>
                            </w:p>
                            <w:p w14:paraId="04E3A1D6"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BC45015"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floor = </w:t>
                              </w:r>
                              <w:proofErr w:type="gramStart"/>
                              <w:r>
                                <w:rPr>
                                  <w:rFonts w:ascii="Consolas" w:eastAsiaTheme="minorHAnsi" w:hAnsi="Consolas" w:cs="Consolas"/>
                                  <w:color w:val="000000"/>
                                  <w:sz w:val="19"/>
                                  <w:szCs w:val="19"/>
                                  <w:lang w:val="en-US" w:eastAsia="en-US"/>
                                </w:rPr>
                                <w:t>Instantiate(</w:t>
                              </w:r>
                              <w:proofErr w:type="spellStart"/>
                              <w:proofErr w:type="gramEnd"/>
                              <w:r>
                                <w:rPr>
                                  <w:rFonts w:ascii="Consolas" w:eastAsiaTheme="minorHAnsi" w:hAnsi="Consolas" w:cs="Consolas"/>
                                  <w:color w:val="000000"/>
                                  <w:sz w:val="19"/>
                                  <w:szCs w:val="19"/>
                                  <w:lang w:val="en-US" w:eastAsia="en-US"/>
                                </w:rPr>
                                <w:t>floorPrefab</w:t>
                              </w:r>
                              <w:proofErr w:type="spellEnd"/>
                              <w:r>
                                <w:rPr>
                                  <w:rFonts w:ascii="Consolas" w:eastAsiaTheme="minorHAnsi" w:hAnsi="Consolas" w:cs="Consolas"/>
                                  <w:color w:val="000000"/>
                                  <w:sz w:val="19"/>
                                  <w:szCs w:val="19"/>
                                  <w:lang w:val="en-US" w:eastAsia="en-US"/>
                                </w:rPr>
                                <w:t>, transform);</w:t>
                              </w:r>
                            </w:p>
                            <w:p w14:paraId="2540F818"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floor.localScale</w:t>
                              </w:r>
                              <w:proofErr w:type="spellEnd"/>
                              <w:proofErr w:type="gram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w:t>
                              </w:r>
                              <w:proofErr w:type="spellStart"/>
                              <w:r>
                                <w:rPr>
                                  <w:rFonts w:ascii="Consolas" w:eastAsiaTheme="minorHAnsi" w:hAnsi="Consolas" w:cs="Consolas"/>
                                  <w:color w:val="000000"/>
                                  <w:sz w:val="19"/>
                                  <w:szCs w:val="19"/>
                                  <w:lang w:val="en-US" w:eastAsia="en-US"/>
                                </w:rPr>
                                <w:t>floor.localScale.x</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floor.localScale.y</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floor.localScale.z</w:t>
                              </w:r>
                              <w:proofErr w:type="spellEnd"/>
                              <w:r>
                                <w:rPr>
                                  <w:rFonts w:ascii="Consolas" w:eastAsiaTheme="minorHAnsi" w:hAnsi="Consolas" w:cs="Consolas"/>
                                  <w:color w:val="000000"/>
                                  <w:sz w:val="19"/>
                                  <w:szCs w:val="19"/>
                                  <w:lang w:val="en-US" w:eastAsia="en-US"/>
                                </w:rPr>
                                <w:t>);</w:t>
                              </w:r>
                            </w:p>
                            <w:p w14:paraId="487A689D"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floor.position</w:t>
                              </w:r>
                              <w:proofErr w:type="spellEnd"/>
                              <w:proofErr w:type="gramEnd"/>
                              <w:r>
                                <w:rPr>
                                  <w:rFonts w:ascii="Consolas" w:eastAsiaTheme="minorHAnsi" w:hAnsi="Consolas" w:cs="Consolas"/>
                                  <w:color w:val="000000"/>
                                  <w:sz w:val="19"/>
                                  <w:szCs w:val="19"/>
                                  <w:lang w:val="en-US" w:eastAsia="en-US"/>
                                </w:rPr>
                                <w:t xml:space="preserve"> = position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Vector3(0, -1, 0);</w:t>
                              </w:r>
                            </w:p>
                            <w:p w14:paraId="63C13FAD" w14:textId="1B0C3C35"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br/>
                              </w:r>
                            </w:p>
                            <w:p w14:paraId="07B4CA36" w14:textId="77777777" w:rsidR="002D0698" w:rsidRPr="006E5CF2"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4B6040A" id="_x0000_s1047" style="width:483pt;height:660pt;mso-position-horizontal-relative:char;mso-position-vertical-relative:line" coordsize="59545,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">
                <v:rect id="Прямоугольник 36" o:spid="_x0000_s1048" style="position:absolute;width:59545;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" fillcolor="#d9e2f3 [660]" strokecolor="#cfcdcd [2894]" strokeweight="1pt"/>
                <v:shape id="Надпись 37" o:spid="_x0000_s1049" type="#_x0000_t202" style="position:absolute;left:792;top:222;width:57690;height:84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" fillcolor="white [3201]" strokeweight=".5pt">
                  <v:textbox>
                    <w:txbxContent>
                      <w:p w14:paraId="7E801327"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generateStartEnd</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126BB4BC"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901439F"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startPlatform</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00"/>
                            <w:sz w:val="19"/>
                            <w:szCs w:val="19"/>
                            <w:lang w:val="en-US" w:eastAsia="en-US"/>
                          </w:rPr>
                          <w:t>Instantiate(</w:t>
                        </w:r>
                        <w:proofErr w:type="spellStart"/>
                        <w:proofErr w:type="gramEnd"/>
                        <w:r>
                          <w:rPr>
                            <w:rFonts w:ascii="Consolas" w:eastAsiaTheme="minorHAnsi" w:hAnsi="Consolas" w:cs="Consolas"/>
                            <w:color w:val="000000"/>
                            <w:sz w:val="19"/>
                            <w:szCs w:val="19"/>
                            <w:lang w:val="en-US" w:eastAsia="en-US"/>
                          </w:rPr>
                          <w:t>startObject</w:t>
                        </w:r>
                        <w:proofErr w:type="spellEnd"/>
                        <w:r>
                          <w:rPr>
                            <w:rFonts w:ascii="Consolas" w:eastAsiaTheme="minorHAnsi" w:hAnsi="Consolas" w:cs="Consolas"/>
                            <w:color w:val="000000"/>
                            <w:sz w:val="19"/>
                            <w:szCs w:val="19"/>
                            <w:lang w:val="en-US" w:eastAsia="en-US"/>
                          </w:rPr>
                          <w:t>, transform);</w:t>
                        </w:r>
                      </w:p>
                      <w:p w14:paraId="508C14DC"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startPlatform.position</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Vector3(0, 0, 0</w:t>
                        </w:r>
                        <w:proofErr w:type="gramStart"/>
                        <w:r>
                          <w:rPr>
                            <w:rFonts w:ascii="Consolas" w:eastAsiaTheme="minorHAnsi" w:hAnsi="Consolas" w:cs="Consolas"/>
                            <w:color w:val="000000"/>
                            <w:sz w:val="19"/>
                            <w:szCs w:val="19"/>
                            <w:lang w:val="en-US" w:eastAsia="en-US"/>
                          </w:rPr>
                          <w:t>);</w:t>
                        </w:r>
                        <w:proofErr w:type="gramEnd"/>
                      </w:p>
                      <w:p w14:paraId="29091D8E"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p>
                      <w:p w14:paraId="5DBF9E0F"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endPlatform</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00"/>
                            <w:sz w:val="19"/>
                            <w:szCs w:val="19"/>
                            <w:lang w:val="en-US" w:eastAsia="en-US"/>
                          </w:rPr>
                          <w:t>Instantiate(</w:t>
                        </w:r>
                        <w:proofErr w:type="spellStart"/>
                        <w:proofErr w:type="gramEnd"/>
                        <w:r>
                          <w:rPr>
                            <w:rFonts w:ascii="Consolas" w:eastAsiaTheme="minorHAnsi" w:hAnsi="Consolas" w:cs="Consolas"/>
                            <w:color w:val="000000"/>
                            <w:sz w:val="19"/>
                            <w:szCs w:val="19"/>
                            <w:lang w:val="en-US" w:eastAsia="en-US"/>
                          </w:rPr>
                          <w:t>endObject</w:t>
                        </w:r>
                        <w:proofErr w:type="spellEnd"/>
                        <w:r>
                          <w:rPr>
                            <w:rFonts w:ascii="Consolas" w:eastAsiaTheme="minorHAnsi" w:hAnsi="Consolas" w:cs="Consolas"/>
                            <w:color w:val="000000"/>
                            <w:sz w:val="19"/>
                            <w:szCs w:val="19"/>
                            <w:lang w:val="en-US" w:eastAsia="en-US"/>
                          </w:rPr>
                          <w:t>, transform);</w:t>
                        </w:r>
                      </w:p>
                      <w:p w14:paraId="1B1F9E9C"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rnd</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Random.Range</w:t>
                        </w:r>
                        <w:proofErr w:type="spellEnd"/>
                        <w:r>
                          <w:rPr>
                            <w:rFonts w:ascii="Consolas" w:eastAsiaTheme="minorHAnsi" w:hAnsi="Consolas" w:cs="Consolas"/>
                            <w:color w:val="000000"/>
                            <w:sz w:val="19"/>
                            <w:szCs w:val="19"/>
                            <w:lang w:val="en-US" w:eastAsia="en-US"/>
                          </w:rPr>
                          <w:t>(1, 4</w:t>
                        </w:r>
                        <w:proofErr w:type="gramStart"/>
                        <w:r>
                          <w:rPr>
                            <w:rFonts w:ascii="Consolas" w:eastAsiaTheme="minorHAnsi" w:hAnsi="Consolas" w:cs="Consolas"/>
                            <w:color w:val="000000"/>
                            <w:sz w:val="19"/>
                            <w:szCs w:val="19"/>
                            <w:lang w:val="en-US" w:eastAsia="en-US"/>
                          </w:rPr>
                          <w:t>);</w:t>
                        </w:r>
                        <w:proofErr w:type="gramEnd"/>
                      </w:p>
                      <w:p w14:paraId="27149580"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switch</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rnd</w:t>
                        </w:r>
                        <w:proofErr w:type="spellEnd"/>
                        <w:r>
                          <w:rPr>
                            <w:rFonts w:ascii="Consolas" w:eastAsiaTheme="minorHAnsi" w:hAnsi="Consolas" w:cs="Consolas"/>
                            <w:color w:val="000000"/>
                            <w:sz w:val="19"/>
                            <w:szCs w:val="19"/>
                            <w:lang w:val="en-US" w:eastAsia="en-US"/>
                          </w:rPr>
                          <w:t>)</w:t>
                        </w:r>
                      </w:p>
                      <w:p w14:paraId="5BB80645"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DD57CCD"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case</w:t>
                        </w:r>
                        <w:r>
                          <w:rPr>
                            <w:rFonts w:ascii="Consolas" w:eastAsiaTheme="minorHAnsi" w:hAnsi="Consolas" w:cs="Consolas"/>
                            <w:color w:val="000000"/>
                            <w:sz w:val="19"/>
                            <w:szCs w:val="19"/>
                            <w:lang w:val="en-US" w:eastAsia="en-US"/>
                          </w:rPr>
                          <w:t xml:space="preserve"> 1:</w:t>
                        </w:r>
                      </w:p>
                      <w:p w14:paraId="4221A85A"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endPlatform.position</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Vector3(-Width / 2, 0, (Height - 1) / 2</w:t>
                        </w:r>
                        <w:proofErr w:type="gramStart"/>
                        <w:r>
                          <w:rPr>
                            <w:rFonts w:ascii="Consolas" w:eastAsiaTheme="minorHAnsi" w:hAnsi="Consolas" w:cs="Consolas"/>
                            <w:color w:val="000000"/>
                            <w:sz w:val="19"/>
                            <w:szCs w:val="19"/>
                            <w:lang w:val="en-US" w:eastAsia="en-US"/>
                          </w:rPr>
                          <w:t>);</w:t>
                        </w:r>
                        <w:proofErr w:type="gramEnd"/>
                      </w:p>
                      <w:p w14:paraId="20446368"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break</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 xml:space="preserve">            </w:t>
                        </w:r>
                      </w:p>
                      <w:p w14:paraId="7AA65708"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case</w:t>
                        </w:r>
                        <w:r>
                          <w:rPr>
                            <w:rFonts w:ascii="Consolas" w:eastAsiaTheme="minorHAnsi" w:hAnsi="Consolas" w:cs="Consolas"/>
                            <w:color w:val="000000"/>
                            <w:sz w:val="19"/>
                            <w:szCs w:val="19"/>
                            <w:lang w:val="en-US" w:eastAsia="en-US"/>
                          </w:rPr>
                          <w:t xml:space="preserve"> 2:</w:t>
                        </w:r>
                      </w:p>
                      <w:p w14:paraId="5A65CE55"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endPlatform.position</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Vector3((Width - 1) / 2, 0, -Height / 2</w:t>
                        </w:r>
                        <w:proofErr w:type="gramStart"/>
                        <w:r>
                          <w:rPr>
                            <w:rFonts w:ascii="Consolas" w:eastAsiaTheme="minorHAnsi" w:hAnsi="Consolas" w:cs="Consolas"/>
                            <w:color w:val="000000"/>
                            <w:sz w:val="19"/>
                            <w:szCs w:val="19"/>
                            <w:lang w:val="en-US" w:eastAsia="en-US"/>
                          </w:rPr>
                          <w:t>);</w:t>
                        </w:r>
                        <w:proofErr w:type="gramEnd"/>
                      </w:p>
                      <w:p w14:paraId="0EA9799C"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break</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 xml:space="preserve">            </w:t>
                        </w:r>
                      </w:p>
                      <w:p w14:paraId="16AB0A46"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case</w:t>
                        </w:r>
                        <w:r>
                          <w:rPr>
                            <w:rFonts w:ascii="Consolas" w:eastAsiaTheme="minorHAnsi" w:hAnsi="Consolas" w:cs="Consolas"/>
                            <w:color w:val="000000"/>
                            <w:sz w:val="19"/>
                            <w:szCs w:val="19"/>
                            <w:lang w:val="en-US" w:eastAsia="en-US"/>
                          </w:rPr>
                          <w:t xml:space="preserve"> 3:</w:t>
                        </w:r>
                      </w:p>
                      <w:p w14:paraId="3AB5E68A"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endPlatform.position</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Vector3((Width - 1) / 2, 0, (Height - 1) / 2</w:t>
                        </w:r>
                        <w:proofErr w:type="gramStart"/>
                        <w:r>
                          <w:rPr>
                            <w:rFonts w:ascii="Consolas" w:eastAsiaTheme="minorHAnsi" w:hAnsi="Consolas" w:cs="Consolas"/>
                            <w:color w:val="000000"/>
                            <w:sz w:val="19"/>
                            <w:szCs w:val="19"/>
                            <w:lang w:val="en-US" w:eastAsia="en-US"/>
                          </w:rPr>
                          <w:t>);</w:t>
                        </w:r>
                        <w:proofErr w:type="gramEnd"/>
                      </w:p>
                      <w:p w14:paraId="6F59FE11"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break</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 xml:space="preserve">            </w:t>
                        </w:r>
                      </w:p>
                      <w:p w14:paraId="6A74CC62"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case</w:t>
                        </w:r>
                        <w:r>
                          <w:rPr>
                            <w:rFonts w:ascii="Consolas" w:eastAsiaTheme="minorHAnsi" w:hAnsi="Consolas" w:cs="Consolas"/>
                            <w:color w:val="000000"/>
                            <w:sz w:val="19"/>
                            <w:szCs w:val="19"/>
                            <w:lang w:val="en-US" w:eastAsia="en-US"/>
                          </w:rPr>
                          <w:t xml:space="preserve"> 4:</w:t>
                        </w:r>
                      </w:p>
                      <w:p w14:paraId="1DD1AF55"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endPlatform.position</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Vector3(-Width / 2, 0, -Height / 2</w:t>
                        </w:r>
                        <w:proofErr w:type="gramStart"/>
                        <w:r>
                          <w:rPr>
                            <w:rFonts w:ascii="Consolas" w:eastAsiaTheme="minorHAnsi" w:hAnsi="Consolas" w:cs="Consolas"/>
                            <w:color w:val="000000"/>
                            <w:sz w:val="19"/>
                            <w:szCs w:val="19"/>
                            <w:lang w:val="en-US" w:eastAsia="en-US"/>
                          </w:rPr>
                          <w:t>);</w:t>
                        </w:r>
                        <w:proofErr w:type="gramEnd"/>
                      </w:p>
                      <w:p w14:paraId="104020A8"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break</w:t>
                        </w:r>
                        <w:r>
                          <w:rPr>
                            <w:rFonts w:ascii="Consolas" w:eastAsiaTheme="minorHAnsi" w:hAnsi="Consolas" w:cs="Consolas"/>
                            <w:color w:val="000000"/>
                            <w:sz w:val="19"/>
                            <w:szCs w:val="19"/>
                            <w:lang w:val="en-US" w:eastAsia="en-US"/>
                          </w:rPr>
                          <w:t>;</w:t>
                        </w:r>
                        <w:proofErr w:type="gramEnd"/>
                      </w:p>
                      <w:p w14:paraId="0731792B"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0021993"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B9BE3A9"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p>
                      <w:p w14:paraId="66799A44"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generatePlayer</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622014AB"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3C5C887"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playerPrefab.position</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Vector3(0, 0, 0</w:t>
                        </w:r>
                        <w:proofErr w:type="gramStart"/>
                        <w:r>
                          <w:rPr>
                            <w:rFonts w:ascii="Consolas" w:eastAsiaTheme="minorHAnsi" w:hAnsi="Consolas" w:cs="Consolas"/>
                            <w:color w:val="000000"/>
                            <w:sz w:val="19"/>
                            <w:szCs w:val="19"/>
                            <w:lang w:val="en-US" w:eastAsia="en-US"/>
                          </w:rPr>
                          <w:t>);</w:t>
                        </w:r>
                        <w:proofErr w:type="gramEnd"/>
                      </w:p>
                      <w:p w14:paraId="55AAA5CE"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EA7A39C"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p>
                      <w:p w14:paraId="503C4DFF"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placeIceFloor</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Vector3 position)</w:t>
                        </w:r>
                      </w:p>
                      <w:p w14:paraId="3488FD90"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674538F"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icyFloor</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00"/>
                            <w:sz w:val="19"/>
                            <w:szCs w:val="19"/>
                            <w:lang w:val="en-US" w:eastAsia="en-US"/>
                          </w:rPr>
                          <w:t>Instantiate(</w:t>
                        </w:r>
                        <w:proofErr w:type="spellStart"/>
                        <w:proofErr w:type="gramEnd"/>
                        <w:r>
                          <w:rPr>
                            <w:rFonts w:ascii="Consolas" w:eastAsiaTheme="minorHAnsi" w:hAnsi="Consolas" w:cs="Consolas"/>
                            <w:color w:val="000000"/>
                            <w:sz w:val="19"/>
                            <w:szCs w:val="19"/>
                            <w:lang w:val="en-US" w:eastAsia="en-US"/>
                          </w:rPr>
                          <w:t>icyFloorPrefab</w:t>
                        </w:r>
                        <w:proofErr w:type="spellEnd"/>
                        <w:r>
                          <w:rPr>
                            <w:rFonts w:ascii="Consolas" w:eastAsiaTheme="minorHAnsi" w:hAnsi="Consolas" w:cs="Consolas"/>
                            <w:color w:val="000000"/>
                            <w:sz w:val="19"/>
                            <w:szCs w:val="19"/>
                            <w:lang w:val="en-US" w:eastAsia="en-US"/>
                          </w:rPr>
                          <w:t>, transform);</w:t>
                        </w:r>
                      </w:p>
                      <w:p w14:paraId="37B64B0C"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icyFloor.localScale</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w:t>
                        </w:r>
                        <w:proofErr w:type="spellStart"/>
                        <w:r>
                          <w:rPr>
                            <w:rFonts w:ascii="Consolas" w:eastAsiaTheme="minorHAnsi" w:hAnsi="Consolas" w:cs="Consolas"/>
                            <w:color w:val="000000"/>
                            <w:sz w:val="19"/>
                            <w:szCs w:val="19"/>
                            <w:lang w:val="en-US" w:eastAsia="en-US"/>
                          </w:rPr>
                          <w:t>icyFloor.localScale.x</w:t>
                        </w:r>
                        <w:proofErr w:type="spellEnd"/>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icyFloor.localScale.y</w:t>
                        </w:r>
                        <w:proofErr w:type="spellEnd"/>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icyFloor.localScale.z</w:t>
                        </w:r>
                        <w:proofErr w:type="spellEnd"/>
                        <w:r>
                          <w:rPr>
                            <w:rFonts w:ascii="Consolas" w:eastAsiaTheme="minorHAnsi" w:hAnsi="Consolas" w:cs="Consolas"/>
                            <w:color w:val="000000"/>
                            <w:sz w:val="19"/>
                            <w:szCs w:val="19"/>
                            <w:lang w:val="en-US" w:eastAsia="en-US"/>
                          </w:rPr>
                          <w:t>);</w:t>
                        </w:r>
                      </w:p>
                      <w:p w14:paraId="6769EABE"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icyFloor.position</w:t>
                        </w:r>
                        <w:proofErr w:type="spellEnd"/>
                        <w:r>
                          <w:rPr>
                            <w:rFonts w:ascii="Consolas" w:eastAsiaTheme="minorHAnsi" w:hAnsi="Consolas" w:cs="Consolas"/>
                            <w:color w:val="000000"/>
                            <w:sz w:val="19"/>
                            <w:szCs w:val="19"/>
                            <w:lang w:val="en-US" w:eastAsia="en-US"/>
                          </w:rPr>
                          <w:t xml:space="preserve"> = position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Vector3(0, -1, 0</w:t>
                        </w:r>
                        <w:proofErr w:type="gramStart"/>
                        <w:r>
                          <w:rPr>
                            <w:rFonts w:ascii="Consolas" w:eastAsiaTheme="minorHAnsi" w:hAnsi="Consolas" w:cs="Consolas"/>
                            <w:color w:val="000000"/>
                            <w:sz w:val="19"/>
                            <w:szCs w:val="19"/>
                            <w:lang w:val="en-US" w:eastAsia="en-US"/>
                          </w:rPr>
                          <w:t>);</w:t>
                        </w:r>
                        <w:proofErr w:type="gramEnd"/>
                      </w:p>
                      <w:p w14:paraId="655F5DA1"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697C4D4"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placeHoney</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Vector3 position)</w:t>
                        </w:r>
                      </w:p>
                      <w:p w14:paraId="5766BC9A"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B5E33A5"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honeyFloor</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00"/>
                            <w:sz w:val="19"/>
                            <w:szCs w:val="19"/>
                            <w:lang w:val="en-US" w:eastAsia="en-US"/>
                          </w:rPr>
                          <w:t>Instantiate(</w:t>
                        </w:r>
                        <w:proofErr w:type="spellStart"/>
                        <w:proofErr w:type="gramEnd"/>
                        <w:r>
                          <w:rPr>
                            <w:rFonts w:ascii="Consolas" w:eastAsiaTheme="minorHAnsi" w:hAnsi="Consolas" w:cs="Consolas"/>
                            <w:color w:val="000000"/>
                            <w:sz w:val="19"/>
                            <w:szCs w:val="19"/>
                            <w:lang w:val="en-US" w:eastAsia="en-US"/>
                          </w:rPr>
                          <w:t>honeyPrefab</w:t>
                        </w:r>
                        <w:proofErr w:type="spellEnd"/>
                        <w:r>
                          <w:rPr>
                            <w:rFonts w:ascii="Consolas" w:eastAsiaTheme="minorHAnsi" w:hAnsi="Consolas" w:cs="Consolas"/>
                            <w:color w:val="000000"/>
                            <w:sz w:val="19"/>
                            <w:szCs w:val="19"/>
                            <w:lang w:val="en-US" w:eastAsia="en-US"/>
                          </w:rPr>
                          <w:t>, transform);</w:t>
                        </w:r>
                      </w:p>
                      <w:p w14:paraId="07EFF04D"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honeyFloor.localScale</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w:t>
                        </w:r>
                        <w:proofErr w:type="spellStart"/>
                        <w:r>
                          <w:rPr>
                            <w:rFonts w:ascii="Consolas" w:eastAsiaTheme="minorHAnsi" w:hAnsi="Consolas" w:cs="Consolas"/>
                            <w:color w:val="000000"/>
                            <w:sz w:val="19"/>
                            <w:szCs w:val="19"/>
                            <w:lang w:val="en-US" w:eastAsia="en-US"/>
                          </w:rPr>
                          <w:t>honeyFloor.localScale.x</w:t>
                        </w:r>
                        <w:proofErr w:type="spellEnd"/>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honeyFloor.localScale.y</w:t>
                        </w:r>
                        <w:proofErr w:type="spellEnd"/>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honeyFloor.localScale.z</w:t>
                        </w:r>
                        <w:proofErr w:type="spellEnd"/>
                        <w:r>
                          <w:rPr>
                            <w:rFonts w:ascii="Consolas" w:eastAsiaTheme="minorHAnsi" w:hAnsi="Consolas" w:cs="Consolas"/>
                            <w:color w:val="000000"/>
                            <w:sz w:val="19"/>
                            <w:szCs w:val="19"/>
                            <w:lang w:val="en-US" w:eastAsia="en-US"/>
                          </w:rPr>
                          <w:t>);</w:t>
                        </w:r>
                      </w:p>
                      <w:p w14:paraId="1AE265A9"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honeyFloor.position</w:t>
                        </w:r>
                        <w:proofErr w:type="spellEnd"/>
                        <w:r>
                          <w:rPr>
                            <w:rFonts w:ascii="Consolas" w:eastAsiaTheme="minorHAnsi" w:hAnsi="Consolas" w:cs="Consolas"/>
                            <w:color w:val="000000"/>
                            <w:sz w:val="19"/>
                            <w:szCs w:val="19"/>
                            <w:lang w:val="en-US" w:eastAsia="en-US"/>
                          </w:rPr>
                          <w:t xml:space="preserve"> = position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Vector3(0, -1, 0</w:t>
                        </w:r>
                        <w:proofErr w:type="gramStart"/>
                        <w:r>
                          <w:rPr>
                            <w:rFonts w:ascii="Consolas" w:eastAsiaTheme="minorHAnsi" w:hAnsi="Consolas" w:cs="Consolas"/>
                            <w:color w:val="000000"/>
                            <w:sz w:val="19"/>
                            <w:szCs w:val="19"/>
                            <w:lang w:val="en-US" w:eastAsia="en-US"/>
                          </w:rPr>
                          <w:t>);</w:t>
                        </w:r>
                        <w:proofErr w:type="gramEnd"/>
                      </w:p>
                      <w:p w14:paraId="7A62B3E5"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79C5E8A"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placeFloor</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Vector3 position)</w:t>
                        </w:r>
                      </w:p>
                      <w:p w14:paraId="04E3A1D6"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BC45015"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floor = </w:t>
                        </w:r>
                        <w:proofErr w:type="gramStart"/>
                        <w:r>
                          <w:rPr>
                            <w:rFonts w:ascii="Consolas" w:eastAsiaTheme="minorHAnsi" w:hAnsi="Consolas" w:cs="Consolas"/>
                            <w:color w:val="000000"/>
                            <w:sz w:val="19"/>
                            <w:szCs w:val="19"/>
                            <w:lang w:val="en-US" w:eastAsia="en-US"/>
                          </w:rPr>
                          <w:t>Instantiate(</w:t>
                        </w:r>
                        <w:proofErr w:type="spellStart"/>
                        <w:proofErr w:type="gramEnd"/>
                        <w:r>
                          <w:rPr>
                            <w:rFonts w:ascii="Consolas" w:eastAsiaTheme="minorHAnsi" w:hAnsi="Consolas" w:cs="Consolas"/>
                            <w:color w:val="000000"/>
                            <w:sz w:val="19"/>
                            <w:szCs w:val="19"/>
                            <w:lang w:val="en-US" w:eastAsia="en-US"/>
                          </w:rPr>
                          <w:t>floorPrefab</w:t>
                        </w:r>
                        <w:proofErr w:type="spellEnd"/>
                        <w:r>
                          <w:rPr>
                            <w:rFonts w:ascii="Consolas" w:eastAsiaTheme="minorHAnsi" w:hAnsi="Consolas" w:cs="Consolas"/>
                            <w:color w:val="000000"/>
                            <w:sz w:val="19"/>
                            <w:szCs w:val="19"/>
                            <w:lang w:val="en-US" w:eastAsia="en-US"/>
                          </w:rPr>
                          <w:t>, transform);</w:t>
                        </w:r>
                      </w:p>
                      <w:p w14:paraId="2540F818"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floor.localScale</w:t>
                        </w:r>
                        <w:proofErr w:type="spellEnd"/>
                        <w:proofErr w:type="gram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w:t>
                        </w:r>
                        <w:proofErr w:type="spellStart"/>
                        <w:r>
                          <w:rPr>
                            <w:rFonts w:ascii="Consolas" w:eastAsiaTheme="minorHAnsi" w:hAnsi="Consolas" w:cs="Consolas"/>
                            <w:color w:val="000000"/>
                            <w:sz w:val="19"/>
                            <w:szCs w:val="19"/>
                            <w:lang w:val="en-US" w:eastAsia="en-US"/>
                          </w:rPr>
                          <w:t>floor.localScale.x</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floor.localScale.y</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floor.localScale.z</w:t>
                        </w:r>
                        <w:proofErr w:type="spellEnd"/>
                        <w:r>
                          <w:rPr>
                            <w:rFonts w:ascii="Consolas" w:eastAsiaTheme="minorHAnsi" w:hAnsi="Consolas" w:cs="Consolas"/>
                            <w:color w:val="000000"/>
                            <w:sz w:val="19"/>
                            <w:szCs w:val="19"/>
                            <w:lang w:val="en-US" w:eastAsia="en-US"/>
                          </w:rPr>
                          <w:t>);</w:t>
                        </w:r>
                      </w:p>
                      <w:p w14:paraId="487A689D" w14:textId="77777777"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floor.position</w:t>
                        </w:r>
                        <w:proofErr w:type="spellEnd"/>
                        <w:proofErr w:type="gramEnd"/>
                        <w:r>
                          <w:rPr>
                            <w:rFonts w:ascii="Consolas" w:eastAsiaTheme="minorHAnsi" w:hAnsi="Consolas" w:cs="Consolas"/>
                            <w:color w:val="000000"/>
                            <w:sz w:val="19"/>
                            <w:szCs w:val="19"/>
                            <w:lang w:val="en-US" w:eastAsia="en-US"/>
                          </w:rPr>
                          <w:t xml:space="preserve"> = position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Vector3(0, -1, 0);</w:t>
                        </w:r>
                      </w:p>
                      <w:p w14:paraId="63C13FAD" w14:textId="1B0C3C35" w:rsidR="002D0698"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br/>
                        </w:r>
                      </w:p>
                      <w:p w14:paraId="07B4CA36" w14:textId="77777777" w:rsidR="002D0698" w:rsidRPr="006E5CF2" w:rsidRDefault="002D0698" w:rsidP="00696864">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txbxContent>
                  </v:textbox>
                </v:shape>
                <w10:anchorlock/>
              </v:group>
            </w:pict>
          </mc:Fallback>
        </mc:AlternateContent>
      </w:r>
    </w:p>
    <w:p w14:paraId="13347FB7" w14:textId="34A5B55C" w:rsidR="00696864" w:rsidRDefault="009A2FC6" w:rsidP="009A2FC6">
      <w:pPr>
        <w:pStyle w:val="Antrat"/>
        <w:jc w:val="center"/>
        <w:rPr>
          <w:lang w:val="en-US"/>
        </w:rPr>
      </w:pPr>
      <w:bookmarkStart w:id="35" w:name="_Toc72692493"/>
      <w:proofErr w:type="spellStart"/>
      <w:r>
        <w:t>Table</w:t>
      </w:r>
      <w:proofErr w:type="spellEnd"/>
      <w:r>
        <w:t xml:space="preserve"> </w:t>
      </w:r>
      <w:r>
        <w:fldChar w:fldCharType="begin"/>
      </w:r>
      <w:r>
        <w:instrText xml:space="preserve"> SEQ Table \* ARABIC </w:instrText>
      </w:r>
      <w:r>
        <w:fldChar w:fldCharType="separate"/>
      </w:r>
      <w:r w:rsidR="00071371">
        <w:rPr>
          <w:noProof/>
        </w:rPr>
        <w:t>7</w:t>
      </w:r>
      <w:r>
        <w:fldChar w:fldCharType="end"/>
      </w:r>
      <w:r>
        <w:t>.</w:t>
      </w:r>
      <w:r>
        <w:rPr>
          <w:lang w:val="en-US"/>
        </w:rPr>
        <w:t xml:space="preserve"> </w:t>
      </w:r>
      <w:r w:rsidR="00696864">
        <w:rPr>
          <w:lang w:val="en-US"/>
        </w:rPr>
        <w:t>Starting point, floors generated</w:t>
      </w:r>
      <w:bookmarkEnd w:id="35"/>
    </w:p>
    <w:p w14:paraId="41A43C9C" w14:textId="5672F52C" w:rsidR="00696864" w:rsidRPr="00696864" w:rsidRDefault="00696864" w:rsidP="00696864">
      <w:pPr>
        <w:pStyle w:val="Antrat"/>
        <w:jc w:val="center"/>
        <w:rPr>
          <w:lang w:val="en-US"/>
        </w:rPr>
      </w:pPr>
      <w:r>
        <w:rPr>
          <w:lang w:val="en-US"/>
        </w:rPr>
        <w:t xml:space="preserve"> </w:t>
      </w:r>
    </w:p>
    <w:p w14:paraId="21679ED7" w14:textId="77777777" w:rsidR="00696864" w:rsidRPr="00696864" w:rsidRDefault="00696864" w:rsidP="00696864">
      <w:pPr>
        <w:rPr>
          <w:lang w:val="en-US" w:eastAsia="lt-LT"/>
        </w:rPr>
      </w:pPr>
    </w:p>
    <w:p w14:paraId="5FB8DCB5" w14:textId="77777777" w:rsidR="009A2FC6" w:rsidRDefault="00696864" w:rsidP="009A2FC6">
      <w:pPr>
        <w:keepNext/>
      </w:pPr>
      <w:r w:rsidRPr="00990400">
        <w:rPr>
          <w:noProof/>
          <w:lang w:val="en-US"/>
        </w:rPr>
        <w:lastRenderedPageBreak/>
        <mc:AlternateContent>
          <mc:Choice Requires="wpg">
            <w:drawing>
              <wp:inline distT="0" distB="0" distL="0" distR="0" wp14:anchorId="748C7545" wp14:editId="4F438994">
                <wp:extent cx="6134100" cy="8968740"/>
                <wp:effectExtent l="0" t="0" r="19050" b="22860"/>
                <wp:docPr id="1400703301" name="Группа 35"/>
                <wp:cNvGraphicFramePr/>
                <a:graphic xmlns:a="http://schemas.openxmlformats.org/drawingml/2006/main">
                  <a:graphicData uri="http://schemas.microsoft.com/office/word/2010/wordprocessingGroup">
                    <wpg:wgp>
                      <wpg:cNvGrpSpPr/>
                      <wpg:grpSpPr>
                        <a:xfrm>
                          <a:off x="0" y="0"/>
                          <a:ext cx="6134100" cy="8968740"/>
                          <a:chOff x="0" y="0"/>
                          <a:chExt cx="5954573" cy="914400"/>
                        </a:xfrm>
                      </wpg:grpSpPr>
                      <wps:wsp>
                        <wps:cNvPr id="1400703309" name="Прямоугольник 36"/>
                        <wps:cNvSpPr/>
                        <wps:spPr>
                          <a:xfrm>
                            <a:off x="0" y="0"/>
                            <a:ext cx="5954573" cy="914400"/>
                          </a:xfrm>
                          <a:prstGeom prst="rect">
                            <a:avLst/>
                          </a:prstGeom>
                          <a:solidFill>
                            <a:schemeClr val="accent1">
                              <a:lumMod val="20000"/>
                              <a:lumOff val="80000"/>
                            </a:schemeClr>
                          </a:solidFill>
                          <a:ln>
                            <a:solidFill>
                              <a:schemeClr val="bg2">
                                <a:lumMod val="9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703310" name="Надпись 37"/>
                        <wps:cNvSpPr txBox="1"/>
                        <wps:spPr>
                          <a:xfrm>
                            <a:off x="79203" y="22207"/>
                            <a:ext cx="5769032" cy="872240"/>
                          </a:xfrm>
                          <a:prstGeom prst="rect">
                            <a:avLst/>
                          </a:prstGeom>
                          <a:solidFill>
                            <a:schemeClr val="lt1"/>
                          </a:solidFill>
                          <a:ln w="6350">
                            <a:solidFill>
                              <a:prstClr val="black"/>
                            </a:solidFill>
                          </a:ln>
                        </wps:spPr>
                        <wps:txbx>
                          <w:txbxContent>
                            <w:p w14:paraId="038C4CDD"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FF"/>
                                  <w:sz w:val="17"/>
                                  <w:szCs w:val="17"/>
                                  <w:lang w:val="en-US" w:eastAsia="en-US"/>
                                </w:rPr>
                                <w:t>private</w:t>
                              </w: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void</w:t>
                              </w:r>
                              <w:r w:rsidRPr="00696864">
                                <w:rPr>
                                  <w:rFonts w:ascii="Consolas" w:eastAsiaTheme="minorHAnsi" w:hAnsi="Consolas" w:cs="Consolas"/>
                                  <w:color w:val="000000"/>
                                  <w:sz w:val="17"/>
                                  <w:szCs w:val="17"/>
                                  <w:lang w:val="en-US" w:eastAsia="en-US"/>
                                </w:rPr>
                                <w:t xml:space="preserve"> </w:t>
                              </w:r>
                              <w:proofErr w:type="gramStart"/>
                              <w:r w:rsidRPr="00696864">
                                <w:rPr>
                                  <w:rFonts w:ascii="Consolas" w:eastAsiaTheme="minorHAnsi" w:hAnsi="Consolas" w:cs="Consolas"/>
                                  <w:color w:val="000000"/>
                                  <w:sz w:val="17"/>
                                  <w:szCs w:val="17"/>
                                  <w:lang w:val="en-US" w:eastAsia="en-US"/>
                                </w:rPr>
                                <w:t>Draw(</w:t>
                              </w:r>
                              <w:proofErr w:type="gramEnd"/>
                              <w:r w:rsidRPr="00696864">
                                <w:rPr>
                                  <w:rFonts w:ascii="Consolas" w:eastAsiaTheme="minorHAnsi" w:hAnsi="Consolas" w:cs="Consolas"/>
                                  <w:color w:val="000000"/>
                                  <w:sz w:val="17"/>
                                  <w:szCs w:val="17"/>
                                  <w:lang w:val="en-US" w:eastAsia="en-US"/>
                                </w:rPr>
                                <w:t>Wall[,] maze)</w:t>
                              </w:r>
                            </w:p>
                            <w:p w14:paraId="5AE48ED1" w14:textId="1F8A11AD"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0D47E07D"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proofErr w:type="gramStart"/>
                              <w:r w:rsidRPr="00696864">
                                <w:rPr>
                                  <w:rFonts w:ascii="Consolas" w:eastAsiaTheme="minorHAnsi" w:hAnsi="Consolas" w:cs="Consolas"/>
                                  <w:color w:val="000000"/>
                                  <w:sz w:val="17"/>
                                  <w:szCs w:val="17"/>
                                  <w:lang w:val="en-US" w:eastAsia="en-US"/>
                                </w:rPr>
                                <w:t>generatePlayer</w:t>
                              </w:r>
                              <w:proofErr w:type="spellEnd"/>
                              <w:r w:rsidRPr="00696864">
                                <w:rPr>
                                  <w:rFonts w:ascii="Consolas" w:eastAsiaTheme="minorHAnsi" w:hAnsi="Consolas" w:cs="Consolas"/>
                                  <w:color w:val="000000"/>
                                  <w:sz w:val="17"/>
                                  <w:szCs w:val="17"/>
                                  <w:lang w:val="en-US" w:eastAsia="en-US"/>
                                </w:rPr>
                                <w:t>(</w:t>
                              </w:r>
                              <w:proofErr w:type="gramEnd"/>
                              <w:r w:rsidRPr="00696864">
                                <w:rPr>
                                  <w:rFonts w:ascii="Consolas" w:eastAsiaTheme="minorHAnsi" w:hAnsi="Consolas" w:cs="Consolas"/>
                                  <w:color w:val="000000"/>
                                  <w:sz w:val="17"/>
                                  <w:szCs w:val="17"/>
                                  <w:lang w:val="en-US" w:eastAsia="en-US"/>
                                </w:rPr>
                                <w:t>);</w:t>
                              </w:r>
                            </w:p>
                            <w:p w14:paraId="197BD8DB"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proofErr w:type="gramStart"/>
                              <w:r w:rsidRPr="00696864">
                                <w:rPr>
                                  <w:rFonts w:ascii="Consolas" w:eastAsiaTheme="minorHAnsi" w:hAnsi="Consolas" w:cs="Consolas"/>
                                  <w:color w:val="000000"/>
                                  <w:sz w:val="17"/>
                                  <w:szCs w:val="17"/>
                                  <w:lang w:val="en-US" w:eastAsia="en-US"/>
                                </w:rPr>
                                <w:t>generateStartEnd</w:t>
                              </w:r>
                              <w:proofErr w:type="spellEnd"/>
                              <w:r w:rsidRPr="00696864">
                                <w:rPr>
                                  <w:rFonts w:ascii="Consolas" w:eastAsiaTheme="minorHAnsi" w:hAnsi="Consolas" w:cs="Consolas"/>
                                  <w:color w:val="000000"/>
                                  <w:sz w:val="17"/>
                                  <w:szCs w:val="17"/>
                                  <w:lang w:val="en-US" w:eastAsia="en-US"/>
                                </w:rPr>
                                <w:t>(</w:t>
                              </w:r>
                              <w:proofErr w:type="gramEnd"/>
                              <w:r w:rsidRPr="00696864">
                                <w:rPr>
                                  <w:rFonts w:ascii="Consolas" w:eastAsiaTheme="minorHAnsi" w:hAnsi="Consolas" w:cs="Consolas"/>
                                  <w:color w:val="000000"/>
                                  <w:sz w:val="17"/>
                                  <w:szCs w:val="17"/>
                                  <w:lang w:val="en-US" w:eastAsia="en-US"/>
                                </w:rPr>
                                <w:t>);</w:t>
                              </w:r>
                            </w:p>
                            <w:p w14:paraId="3F3AFAF0"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proofErr w:type="gramStart"/>
                              <w:r w:rsidRPr="00696864">
                                <w:rPr>
                                  <w:rFonts w:ascii="Consolas" w:eastAsiaTheme="minorHAnsi" w:hAnsi="Consolas" w:cs="Consolas"/>
                                  <w:color w:val="000000"/>
                                  <w:sz w:val="17"/>
                                  <w:szCs w:val="17"/>
                                  <w:lang w:val="en-US" w:eastAsia="en-US"/>
                                </w:rPr>
                                <w:t>GenerateSaws</w:t>
                              </w:r>
                              <w:proofErr w:type="spellEnd"/>
                              <w:r w:rsidRPr="00696864">
                                <w:rPr>
                                  <w:rFonts w:ascii="Consolas" w:eastAsiaTheme="minorHAnsi" w:hAnsi="Consolas" w:cs="Consolas"/>
                                  <w:color w:val="000000"/>
                                  <w:sz w:val="17"/>
                                  <w:szCs w:val="17"/>
                                  <w:lang w:val="en-US" w:eastAsia="en-US"/>
                                </w:rPr>
                                <w:t>(</w:t>
                              </w:r>
                              <w:proofErr w:type="gramEnd"/>
                              <w:r w:rsidRPr="00696864">
                                <w:rPr>
                                  <w:rFonts w:ascii="Consolas" w:eastAsiaTheme="minorHAnsi" w:hAnsi="Consolas" w:cs="Consolas"/>
                                  <w:color w:val="000000"/>
                                  <w:sz w:val="17"/>
                                  <w:szCs w:val="17"/>
                                  <w:lang w:val="en-US" w:eastAsia="en-US"/>
                                </w:rPr>
                                <w:t>);</w:t>
                              </w:r>
                            </w:p>
                            <w:p w14:paraId="54B99790"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proofErr w:type="gramStart"/>
                              <w:r w:rsidRPr="00696864">
                                <w:rPr>
                                  <w:rFonts w:ascii="Consolas" w:eastAsiaTheme="minorHAnsi" w:hAnsi="Consolas" w:cs="Consolas"/>
                                  <w:color w:val="000000"/>
                                  <w:sz w:val="17"/>
                                  <w:szCs w:val="17"/>
                                  <w:lang w:val="en-US" w:eastAsia="en-US"/>
                                </w:rPr>
                                <w:t>GeneratePoints</w:t>
                              </w:r>
                              <w:proofErr w:type="spellEnd"/>
                              <w:r w:rsidRPr="00696864">
                                <w:rPr>
                                  <w:rFonts w:ascii="Consolas" w:eastAsiaTheme="minorHAnsi" w:hAnsi="Consolas" w:cs="Consolas"/>
                                  <w:color w:val="000000"/>
                                  <w:sz w:val="17"/>
                                  <w:szCs w:val="17"/>
                                  <w:lang w:val="en-US" w:eastAsia="en-US"/>
                                </w:rPr>
                                <w:t>(</w:t>
                              </w:r>
                              <w:proofErr w:type="gramEnd"/>
                              <w:r w:rsidRPr="00696864">
                                <w:rPr>
                                  <w:rFonts w:ascii="Consolas" w:eastAsiaTheme="minorHAnsi" w:hAnsi="Consolas" w:cs="Consolas"/>
                                  <w:color w:val="000000"/>
                                  <w:sz w:val="17"/>
                                  <w:szCs w:val="17"/>
                                  <w:lang w:val="en-US" w:eastAsia="en-US"/>
                                </w:rPr>
                                <w:t>);</w:t>
                              </w:r>
                            </w:p>
                            <w:p w14:paraId="46156F19" w14:textId="0ED4E262"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proofErr w:type="gramStart"/>
                              <w:r w:rsidRPr="00696864">
                                <w:rPr>
                                  <w:rFonts w:ascii="Consolas" w:eastAsiaTheme="minorHAnsi" w:hAnsi="Consolas" w:cs="Consolas"/>
                                  <w:color w:val="000000"/>
                                  <w:sz w:val="17"/>
                                  <w:szCs w:val="17"/>
                                  <w:lang w:val="en-US" w:eastAsia="en-US"/>
                                </w:rPr>
                                <w:t>GenerateHearts</w:t>
                              </w:r>
                              <w:proofErr w:type="spellEnd"/>
                              <w:r w:rsidRPr="00696864">
                                <w:rPr>
                                  <w:rFonts w:ascii="Consolas" w:eastAsiaTheme="minorHAnsi" w:hAnsi="Consolas" w:cs="Consolas"/>
                                  <w:color w:val="000000"/>
                                  <w:sz w:val="17"/>
                                  <w:szCs w:val="17"/>
                                  <w:lang w:val="en-US" w:eastAsia="en-US"/>
                                </w:rPr>
                                <w:t>(</w:t>
                              </w:r>
                              <w:proofErr w:type="gramEnd"/>
                              <w:r w:rsidRPr="00696864">
                                <w:rPr>
                                  <w:rFonts w:ascii="Consolas" w:eastAsiaTheme="minorHAnsi" w:hAnsi="Consolas" w:cs="Consolas"/>
                                  <w:color w:val="000000"/>
                                  <w:sz w:val="17"/>
                                  <w:szCs w:val="17"/>
                                  <w:lang w:val="en-US" w:eastAsia="en-US"/>
                                </w:rPr>
                                <w:t>);</w:t>
                              </w:r>
                            </w:p>
                            <w:p w14:paraId="3F53F3B7"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for</w:t>
                              </w: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int</w:t>
                              </w: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i</w:t>
                              </w:r>
                              <w:proofErr w:type="spellEnd"/>
                              <w:r w:rsidRPr="00696864">
                                <w:rPr>
                                  <w:rFonts w:ascii="Consolas" w:eastAsiaTheme="minorHAnsi" w:hAnsi="Consolas" w:cs="Consolas"/>
                                  <w:color w:val="000000"/>
                                  <w:sz w:val="17"/>
                                  <w:szCs w:val="17"/>
                                  <w:lang w:val="en-US" w:eastAsia="en-US"/>
                                </w:rPr>
                                <w:t xml:space="preserve"> = 0; </w:t>
                              </w:r>
                              <w:proofErr w:type="spellStart"/>
                              <w:r w:rsidRPr="00696864">
                                <w:rPr>
                                  <w:rFonts w:ascii="Consolas" w:eastAsiaTheme="minorHAnsi" w:hAnsi="Consolas" w:cs="Consolas"/>
                                  <w:color w:val="000000"/>
                                  <w:sz w:val="17"/>
                                  <w:szCs w:val="17"/>
                                  <w:lang w:val="en-US" w:eastAsia="en-US"/>
                                </w:rPr>
                                <w:t>i</w:t>
                              </w:r>
                              <w:proofErr w:type="spellEnd"/>
                              <w:r w:rsidRPr="00696864">
                                <w:rPr>
                                  <w:rFonts w:ascii="Consolas" w:eastAsiaTheme="minorHAnsi" w:hAnsi="Consolas" w:cs="Consolas"/>
                                  <w:color w:val="000000"/>
                                  <w:sz w:val="17"/>
                                  <w:szCs w:val="17"/>
                                  <w:lang w:val="en-US" w:eastAsia="en-US"/>
                                </w:rPr>
                                <w:t xml:space="preserve"> &lt; Width; </w:t>
                              </w:r>
                              <w:proofErr w:type="spellStart"/>
                              <w:r w:rsidRPr="00696864">
                                <w:rPr>
                                  <w:rFonts w:ascii="Consolas" w:eastAsiaTheme="minorHAnsi" w:hAnsi="Consolas" w:cs="Consolas"/>
                                  <w:color w:val="000000"/>
                                  <w:sz w:val="17"/>
                                  <w:szCs w:val="17"/>
                                  <w:lang w:val="en-US" w:eastAsia="en-US"/>
                                </w:rPr>
                                <w:t>i</w:t>
                              </w:r>
                              <w:proofErr w:type="spellEnd"/>
                              <w:r w:rsidRPr="00696864">
                                <w:rPr>
                                  <w:rFonts w:ascii="Consolas" w:eastAsiaTheme="minorHAnsi" w:hAnsi="Consolas" w:cs="Consolas"/>
                                  <w:color w:val="000000"/>
                                  <w:sz w:val="17"/>
                                  <w:szCs w:val="17"/>
                                  <w:lang w:val="en-US" w:eastAsia="en-US"/>
                                </w:rPr>
                                <w:t>++)</w:t>
                              </w:r>
                            </w:p>
                            <w:p w14:paraId="12B980F6"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719509CC"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for</w:t>
                              </w: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int</w:t>
                              </w:r>
                              <w:r w:rsidRPr="00696864">
                                <w:rPr>
                                  <w:rFonts w:ascii="Consolas" w:eastAsiaTheme="minorHAnsi" w:hAnsi="Consolas" w:cs="Consolas"/>
                                  <w:color w:val="000000"/>
                                  <w:sz w:val="17"/>
                                  <w:szCs w:val="17"/>
                                  <w:lang w:val="en-US" w:eastAsia="en-US"/>
                                </w:rPr>
                                <w:t xml:space="preserve"> j = 0; j &lt; Height; </w:t>
                              </w:r>
                              <w:proofErr w:type="spellStart"/>
                              <w:r w:rsidRPr="00696864">
                                <w:rPr>
                                  <w:rFonts w:ascii="Consolas" w:eastAsiaTheme="minorHAnsi" w:hAnsi="Consolas" w:cs="Consolas"/>
                                  <w:color w:val="000000"/>
                                  <w:sz w:val="17"/>
                                  <w:szCs w:val="17"/>
                                  <w:lang w:val="en-US" w:eastAsia="en-US"/>
                                </w:rPr>
                                <w:t>j++</w:t>
                              </w:r>
                              <w:proofErr w:type="spellEnd"/>
                              <w:r w:rsidRPr="00696864">
                                <w:rPr>
                                  <w:rFonts w:ascii="Consolas" w:eastAsiaTheme="minorHAnsi" w:hAnsi="Consolas" w:cs="Consolas"/>
                                  <w:color w:val="000000"/>
                                  <w:sz w:val="17"/>
                                  <w:szCs w:val="17"/>
                                  <w:lang w:val="en-US" w:eastAsia="en-US"/>
                                </w:rPr>
                                <w:t>)</w:t>
                              </w:r>
                            </w:p>
                            <w:p w14:paraId="7DA5CC4B"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5C9B5CBE"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var</w:t>
                              </w:r>
                              <w:r w:rsidRPr="00696864">
                                <w:rPr>
                                  <w:rFonts w:ascii="Consolas" w:eastAsiaTheme="minorHAnsi" w:hAnsi="Consolas" w:cs="Consolas"/>
                                  <w:color w:val="000000"/>
                                  <w:sz w:val="17"/>
                                  <w:szCs w:val="17"/>
                                  <w:lang w:val="en-US" w:eastAsia="en-US"/>
                                </w:rPr>
                                <w:t xml:space="preserve"> cell = </w:t>
                              </w:r>
                              <w:proofErr w:type="gramStart"/>
                              <w:r w:rsidRPr="00696864">
                                <w:rPr>
                                  <w:rFonts w:ascii="Consolas" w:eastAsiaTheme="minorHAnsi" w:hAnsi="Consolas" w:cs="Consolas"/>
                                  <w:color w:val="000000"/>
                                  <w:sz w:val="17"/>
                                  <w:szCs w:val="17"/>
                                  <w:lang w:val="en-US" w:eastAsia="en-US"/>
                                </w:rPr>
                                <w:t>maze[</w:t>
                              </w:r>
                              <w:proofErr w:type="spellStart"/>
                              <w:proofErr w:type="gramEnd"/>
                              <w:r w:rsidRPr="00696864">
                                <w:rPr>
                                  <w:rFonts w:ascii="Consolas" w:eastAsiaTheme="minorHAnsi" w:hAnsi="Consolas" w:cs="Consolas"/>
                                  <w:color w:val="000000"/>
                                  <w:sz w:val="17"/>
                                  <w:szCs w:val="17"/>
                                  <w:lang w:val="en-US" w:eastAsia="en-US"/>
                                </w:rPr>
                                <w:t>i</w:t>
                              </w:r>
                              <w:proofErr w:type="spellEnd"/>
                              <w:r w:rsidRPr="00696864">
                                <w:rPr>
                                  <w:rFonts w:ascii="Consolas" w:eastAsiaTheme="minorHAnsi" w:hAnsi="Consolas" w:cs="Consolas"/>
                                  <w:color w:val="000000"/>
                                  <w:sz w:val="17"/>
                                  <w:szCs w:val="17"/>
                                  <w:lang w:val="en-US" w:eastAsia="en-US"/>
                                </w:rPr>
                                <w:t>, j];</w:t>
                              </w:r>
                            </w:p>
                            <w:p w14:paraId="4F41DCD5"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var</w:t>
                              </w:r>
                              <w:r w:rsidRPr="00696864">
                                <w:rPr>
                                  <w:rFonts w:ascii="Consolas" w:eastAsiaTheme="minorHAnsi" w:hAnsi="Consolas" w:cs="Consolas"/>
                                  <w:color w:val="000000"/>
                                  <w:sz w:val="17"/>
                                  <w:szCs w:val="17"/>
                                  <w:lang w:val="en-US" w:eastAsia="en-US"/>
                                </w:rPr>
                                <w:t xml:space="preserve"> position = </w:t>
                              </w:r>
                              <w:r w:rsidRPr="00696864">
                                <w:rPr>
                                  <w:rFonts w:ascii="Consolas" w:eastAsiaTheme="minorHAnsi" w:hAnsi="Consolas" w:cs="Consolas"/>
                                  <w:color w:val="0000FF"/>
                                  <w:sz w:val="17"/>
                                  <w:szCs w:val="17"/>
                                  <w:lang w:val="en-US" w:eastAsia="en-US"/>
                                </w:rPr>
                                <w:t>new</w:t>
                              </w:r>
                              <w:r w:rsidRPr="00696864">
                                <w:rPr>
                                  <w:rFonts w:ascii="Consolas" w:eastAsiaTheme="minorHAnsi" w:hAnsi="Consolas" w:cs="Consolas"/>
                                  <w:color w:val="000000"/>
                                  <w:sz w:val="17"/>
                                  <w:szCs w:val="17"/>
                                  <w:lang w:val="en-US" w:eastAsia="en-US"/>
                                </w:rPr>
                                <w:t xml:space="preserve"> Vector3(-Width / 2 + </w:t>
                              </w:r>
                              <w:proofErr w:type="spellStart"/>
                              <w:r w:rsidRPr="00696864">
                                <w:rPr>
                                  <w:rFonts w:ascii="Consolas" w:eastAsiaTheme="minorHAnsi" w:hAnsi="Consolas" w:cs="Consolas"/>
                                  <w:color w:val="000000"/>
                                  <w:sz w:val="17"/>
                                  <w:szCs w:val="17"/>
                                  <w:lang w:val="en-US" w:eastAsia="en-US"/>
                                </w:rPr>
                                <w:t>i</w:t>
                              </w:r>
                              <w:proofErr w:type="spellEnd"/>
                              <w:r w:rsidRPr="00696864">
                                <w:rPr>
                                  <w:rFonts w:ascii="Consolas" w:eastAsiaTheme="minorHAnsi" w:hAnsi="Consolas" w:cs="Consolas"/>
                                  <w:color w:val="000000"/>
                                  <w:sz w:val="17"/>
                                  <w:szCs w:val="17"/>
                                  <w:lang w:val="en-US" w:eastAsia="en-US"/>
                                </w:rPr>
                                <w:t xml:space="preserve">, 1f, -Height / 2 + </w:t>
                              </w:r>
                              <w:proofErr w:type="gramStart"/>
                              <w:r w:rsidRPr="00696864">
                                <w:rPr>
                                  <w:rFonts w:ascii="Consolas" w:eastAsiaTheme="minorHAnsi" w:hAnsi="Consolas" w:cs="Consolas"/>
                                  <w:color w:val="000000"/>
                                  <w:sz w:val="17"/>
                                  <w:szCs w:val="17"/>
                                  <w:lang w:val="en-US" w:eastAsia="en-US"/>
                                </w:rPr>
                                <w:t>j);</w:t>
                              </w:r>
                              <w:r w:rsidRPr="00696864">
                                <w:rPr>
                                  <w:rFonts w:ascii="Consolas" w:eastAsiaTheme="minorHAnsi" w:hAnsi="Consolas" w:cs="Consolas"/>
                                  <w:color w:val="008000"/>
                                  <w:sz w:val="17"/>
                                  <w:szCs w:val="17"/>
                                  <w:lang w:val="en-US" w:eastAsia="en-US"/>
                                </w:rPr>
                                <w:t>/</w:t>
                              </w:r>
                              <w:proofErr w:type="gramEnd"/>
                              <w:r w:rsidRPr="00696864">
                                <w:rPr>
                                  <w:rFonts w:ascii="Consolas" w:eastAsiaTheme="minorHAnsi" w:hAnsi="Consolas" w:cs="Consolas"/>
                                  <w:color w:val="008000"/>
                                  <w:sz w:val="17"/>
                                  <w:szCs w:val="17"/>
                                  <w:lang w:val="en-US" w:eastAsia="en-US"/>
                                </w:rPr>
                                <w:t>/OFFSET of the middle of the cell, so there's a path</w:t>
                              </w:r>
                            </w:p>
                            <w:p w14:paraId="2CC1C23A"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var</w:t>
                              </w: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rnd</w:t>
                              </w:r>
                              <w:proofErr w:type="spellEnd"/>
                              <w:r w:rsidRPr="00696864">
                                <w:rPr>
                                  <w:rFonts w:ascii="Consolas" w:eastAsiaTheme="minorHAnsi" w:hAnsi="Consolas" w:cs="Consolas"/>
                                  <w:color w:val="000000"/>
                                  <w:sz w:val="17"/>
                                  <w:szCs w:val="17"/>
                                  <w:lang w:val="en-US" w:eastAsia="en-US"/>
                                </w:rPr>
                                <w:t xml:space="preserve"> = </w:t>
                              </w:r>
                              <w:proofErr w:type="spellStart"/>
                              <w:r w:rsidRPr="00696864">
                                <w:rPr>
                                  <w:rFonts w:ascii="Consolas" w:eastAsiaTheme="minorHAnsi" w:hAnsi="Consolas" w:cs="Consolas"/>
                                  <w:color w:val="000000"/>
                                  <w:sz w:val="17"/>
                                  <w:szCs w:val="17"/>
                                  <w:lang w:val="en-US" w:eastAsia="en-US"/>
                                </w:rPr>
                                <w:t>Random.Range</w:t>
                              </w:r>
                              <w:proofErr w:type="spellEnd"/>
                              <w:r w:rsidRPr="00696864">
                                <w:rPr>
                                  <w:rFonts w:ascii="Consolas" w:eastAsiaTheme="minorHAnsi" w:hAnsi="Consolas" w:cs="Consolas"/>
                                  <w:color w:val="000000"/>
                                  <w:sz w:val="17"/>
                                  <w:szCs w:val="17"/>
                                  <w:lang w:val="en-US" w:eastAsia="en-US"/>
                                </w:rPr>
                                <w:t>(1, 11</w:t>
                              </w:r>
                              <w:proofErr w:type="gramStart"/>
                              <w:r w:rsidRPr="00696864">
                                <w:rPr>
                                  <w:rFonts w:ascii="Consolas" w:eastAsiaTheme="minorHAnsi" w:hAnsi="Consolas" w:cs="Consolas"/>
                                  <w:color w:val="000000"/>
                                  <w:sz w:val="17"/>
                                  <w:szCs w:val="17"/>
                                  <w:lang w:val="en-US" w:eastAsia="en-US"/>
                                </w:rPr>
                                <w:t>);</w:t>
                              </w:r>
                              <w:proofErr w:type="gramEnd"/>
                            </w:p>
                            <w:p w14:paraId="204505A9"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p>
                            <w:p w14:paraId="12F6EF07"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gramStart"/>
                              <w:r w:rsidRPr="00696864">
                                <w:rPr>
                                  <w:rFonts w:ascii="Consolas" w:eastAsiaTheme="minorHAnsi" w:hAnsi="Consolas" w:cs="Consolas"/>
                                  <w:color w:val="0000FF"/>
                                  <w:sz w:val="17"/>
                                  <w:szCs w:val="17"/>
                                  <w:lang w:val="en-US" w:eastAsia="en-US"/>
                                </w:rPr>
                                <w:t>if</w:t>
                              </w:r>
                              <w:r w:rsidRPr="00696864">
                                <w:rPr>
                                  <w:rFonts w:ascii="Consolas" w:eastAsiaTheme="minorHAnsi" w:hAnsi="Consolas" w:cs="Consolas"/>
                                  <w:color w:val="000000"/>
                                  <w:sz w:val="17"/>
                                  <w:szCs w:val="17"/>
                                  <w:lang w:val="en-US" w:eastAsia="en-US"/>
                                </w:rPr>
                                <w:t>(</w:t>
                              </w:r>
                              <w:proofErr w:type="spellStart"/>
                              <w:proofErr w:type="gramEnd"/>
                              <w:r w:rsidRPr="00696864">
                                <w:rPr>
                                  <w:rFonts w:ascii="Consolas" w:eastAsiaTheme="minorHAnsi" w:hAnsi="Consolas" w:cs="Consolas"/>
                                  <w:color w:val="000000"/>
                                  <w:sz w:val="17"/>
                                  <w:szCs w:val="17"/>
                                  <w:lang w:val="en-US" w:eastAsia="en-US"/>
                                </w:rPr>
                                <w:t>rnd</w:t>
                              </w:r>
                              <w:proofErr w:type="spellEnd"/>
                              <w:r w:rsidRPr="00696864">
                                <w:rPr>
                                  <w:rFonts w:ascii="Consolas" w:eastAsiaTheme="minorHAnsi" w:hAnsi="Consolas" w:cs="Consolas"/>
                                  <w:color w:val="000000"/>
                                  <w:sz w:val="17"/>
                                  <w:szCs w:val="17"/>
                                  <w:lang w:val="en-US" w:eastAsia="en-US"/>
                                </w:rPr>
                                <w:t xml:space="preserve"> &gt; 6 &amp;&amp; </w:t>
                              </w:r>
                              <w:proofErr w:type="spellStart"/>
                              <w:r w:rsidRPr="00696864">
                                <w:rPr>
                                  <w:rFonts w:ascii="Consolas" w:eastAsiaTheme="minorHAnsi" w:hAnsi="Consolas" w:cs="Consolas"/>
                                  <w:color w:val="000000"/>
                                  <w:sz w:val="17"/>
                                  <w:szCs w:val="17"/>
                                  <w:lang w:val="en-US" w:eastAsia="en-US"/>
                                </w:rPr>
                                <w:t>rnd</w:t>
                              </w:r>
                              <w:proofErr w:type="spellEnd"/>
                              <w:r w:rsidRPr="00696864">
                                <w:rPr>
                                  <w:rFonts w:ascii="Consolas" w:eastAsiaTheme="minorHAnsi" w:hAnsi="Consolas" w:cs="Consolas"/>
                                  <w:color w:val="000000"/>
                                  <w:sz w:val="17"/>
                                  <w:szCs w:val="17"/>
                                  <w:lang w:val="en-US" w:eastAsia="en-US"/>
                                </w:rPr>
                                <w:t xml:space="preserve"> &lt;=9)</w:t>
                              </w:r>
                            </w:p>
                            <w:p w14:paraId="263C8FB9"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7C627E2D"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placeIceFloor</w:t>
                              </w:r>
                              <w:proofErr w:type="spellEnd"/>
                              <w:r w:rsidRPr="00696864">
                                <w:rPr>
                                  <w:rFonts w:ascii="Consolas" w:eastAsiaTheme="minorHAnsi" w:hAnsi="Consolas" w:cs="Consolas"/>
                                  <w:color w:val="000000"/>
                                  <w:sz w:val="17"/>
                                  <w:szCs w:val="17"/>
                                  <w:lang w:val="en-US" w:eastAsia="en-US"/>
                                </w:rPr>
                                <w:t>(position</w:t>
                              </w:r>
                              <w:proofErr w:type="gramStart"/>
                              <w:r w:rsidRPr="00696864">
                                <w:rPr>
                                  <w:rFonts w:ascii="Consolas" w:eastAsiaTheme="minorHAnsi" w:hAnsi="Consolas" w:cs="Consolas"/>
                                  <w:color w:val="000000"/>
                                  <w:sz w:val="17"/>
                                  <w:szCs w:val="17"/>
                                  <w:lang w:val="en-US" w:eastAsia="en-US"/>
                                </w:rPr>
                                <w:t>);</w:t>
                              </w:r>
                              <w:proofErr w:type="gramEnd"/>
                            </w:p>
                            <w:p w14:paraId="698F799C"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403939DA"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else</w:t>
                              </w:r>
                              <w:r w:rsidRPr="00696864">
                                <w:rPr>
                                  <w:rFonts w:ascii="Consolas" w:eastAsiaTheme="minorHAnsi" w:hAnsi="Consolas" w:cs="Consolas"/>
                                  <w:color w:val="000000"/>
                                  <w:sz w:val="17"/>
                                  <w:szCs w:val="17"/>
                                  <w:lang w:val="en-US" w:eastAsia="en-US"/>
                                </w:rPr>
                                <w:t xml:space="preserve"> </w:t>
                              </w:r>
                              <w:proofErr w:type="gramStart"/>
                              <w:r w:rsidRPr="00696864">
                                <w:rPr>
                                  <w:rFonts w:ascii="Consolas" w:eastAsiaTheme="minorHAnsi" w:hAnsi="Consolas" w:cs="Consolas"/>
                                  <w:color w:val="0000FF"/>
                                  <w:sz w:val="17"/>
                                  <w:szCs w:val="17"/>
                                  <w:lang w:val="en-US" w:eastAsia="en-US"/>
                                </w:rPr>
                                <w:t>if</w:t>
                              </w:r>
                              <w:r w:rsidRPr="00696864">
                                <w:rPr>
                                  <w:rFonts w:ascii="Consolas" w:eastAsiaTheme="minorHAnsi" w:hAnsi="Consolas" w:cs="Consolas"/>
                                  <w:color w:val="000000"/>
                                  <w:sz w:val="17"/>
                                  <w:szCs w:val="17"/>
                                  <w:lang w:val="en-US" w:eastAsia="en-US"/>
                                </w:rPr>
                                <w:t>(</w:t>
                              </w:r>
                              <w:proofErr w:type="spellStart"/>
                              <w:proofErr w:type="gramEnd"/>
                              <w:r w:rsidRPr="00696864">
                                <w:rPr>
                                  <w:rFonts w:ascii="Consolas" w:eastAsiaTheme="minorHAnsi" w:hAnsi="Consolas" w:cs="Consolas"/>
                                  <w:color w:val="000000"/>
                                  <w:sz w:val="17"/>
                                  <w:szCs w:val="17"/>
                                  <w:lang w:val="en-US" w:eastAsia="en-US"/>
                                </w:rPr>
                                <w:t>rnd</w:t>
                              </w:r>
                              <w:proofErr w:type="spellEnd"/>
                              <w:r w:rsidRPr="00696864">
                                <w:rPr>
                                  <w:rFonts w:ascii="Consolas" w:eastAsiaTheme="minorHAnsi" w:hAnsi="Consolas" w:cs="Consolas"/>
                                  <w:color w:val="000000"/>
                                  <w:sz w:val="17"/>
                                  <w:szCs w:val="17"/>
                                  <w:lang w:val="en-US" w:eastAsia="en-US"/>
                                </w:rPr>
                                <w:t xml:space="preserve"> &gt; 9)</w:t>
                              </w:r>
                            </w:p>
                            <w:p w14:paraId="6E6D346A"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6E80A6A3"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placeHoney</w:t>
                              </w:r>
                              <w:proofErr w:type="spellEnd"/>
                              <w:r w:rsidRPr="00696864">
                                <w:rPr>
                                  <w:rFonts w:ascii="Consolas" w:eastAsiaTheme="minorHAnsi" w:hAnsi="Consolas" w:cs="Consolas"/>
                                  <w:color w:val="000000"/>
                                  <w:sz w:val="17"/>
                                  <w:szCs w:val="17"/>
                                  <w:lang w:val="en-US" w:eastAsia="en-US"/>
                                </w:rPr>
                                <w:t>(position</w:t>
                              </w:r>
                              <w:proofErr w:type="gramStart"/>
                              <w:r w:rsidRPr="00696864">
                                <w:rPr>
                                  <w:rFonts w:ascii="Consolas" w:eastAsiaTheme="minorHAnsi" w:hAnsi="Consolas" w:cs="Consolas"/>
                                  <w:color w:val="000000"/>
                                  <w:sz w:val="17"/>
                                  <w:szCs w:val="17"/>
                                  <w:lang w:val="en-US" w:eastAsia="en-US"/>
                                </w:rPr>
                                <w:t>);</w:t>
                              </w:r>
                              <w:proofErr w:type="gramEnd"/>
                            </w:p>
                            <w:p w14:paraId="5885BD37"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1DB8C684"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else</w:t>
                              </w:r>
                            </w:p>
                            <w:p w14:paraId="54A48022"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45D46B72"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placeFloor</w:t>
                              </w:r>
                              <w:proofErr w:type="spellEnd"/>
                              <w:r w:rsidRPr="00696864">
                                <w:rPr>
                                  <w:rFonts w:ascii="Consolas" w:eastAsiaTheme="minorHAnsi" w:hAnsi="Consolas" w:cs="Consolas"/>
                                  <w:color w:val="000000"/>
                                  <w:sz w:val="17"/>
                                  <w:szCs w:val="17"/>
                                  <w:lang w:val="en-US" w:eastAsia="en-US"/>
                                </w:rPr>
                                <w:t>(position</w:t>
                              </w:r>
                              <w:proofErr w:type="gramStart"/>
                              <w:r w:rsidRPr="00696864">
                                <w:rPr>
                                  <w:rFonts w:ascii="Consolas" w:eastAsiaTheme="minorHAnsi" w:hAnsi="Consolas" w:cs="Consolas"/>
                                  <w:color w:val="000000"/>
                                  <w:sz w:val="17"/>
                                  <w:szCs w:val="17"/>
                                  <w:lang w:val="en-US" w:eastAsia="en-US"/>
                                </w:rPr>
                                <w:t>);</w:t>
                              </w:r>
                              <w:proofErr w:type="gramEnd"/>
                            </w:p>
                            <w:p w14:paraId="64BE282F" w14:textId="17FD767D"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6E188C4F"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if</w:t>
                              </w:r>
                              <w:r w:rsidRPr="00696864">
                                <w:rPr>
                                  <w:rFonts w:ascii="Consolas" w:eastAsiaTheme="minorHAnsi" w:hAnsi="Consolas" w:cs="Consolas"/>
                                  <w:color w:val="000000"/>
                                  <w:sz w:val="17"/>
                                  <w:szCs w:val="17"/>
                                  <w:lang w:val="en-US" w:eastAsia="en-US"/>
                                </w:rPr>
                                <w:t xml:space="preserve"> (</w:t>
                              </w:r>
                              <w:proofErr w:type="spellStart"/>
                              <w:proofErr w:type="gramStart"/>
                              <w:r w:rsidRPr="00696864">
                                <w:rPr>
                                  <w:rFonts w:ascii="Consolas" w:eastAsiaTheme="minorHAnsi" w:hAnsi="Consolas" w:cs="Consolas"/>
                                  <w:color w:val="000000"/>
                                  <w:sz w:val="17"/>
                                  <w:szCs w:val="17"/>
                                  <w:lang w:val="en-US" w:eastAsia="en-US"/>
                                </w:rPr>
                                <w:t>cell.HasFlag</w:t>
                              </w:r>
                              <w:proofErr w:type="spellEnd"/>
                              <w:proofErr w:type="gramEnd"/>
                              <w:r w:rsidRPr="00696864">
                                <w:rPr>
                                  <w:rFonts w:ascii="Consolas" w:eastAsiaTheme="minorHAnsi" w:hAnsi="Consolas" w:cs="Consolas"/>
                                  <w:color w:val="000000"/>
                                  <w:sz w:val="17"/>
                                  <w:szCs w:val="17"/>
                                  <w:lang w:val="en-US" w:eastAsia="en-US"/>
                                </w:rPr>
                                <w:t>(</w:t>
                              </w:r>
                              <w:proofErr w:type="spellStart"/>
                              <w:r w:rsidRPr="00696864">
                                <w:rPr>
                                  <w:rFonts w:ascii="Consolas" w:eastAsiaTheme="minorHAnsi" w:hAnsi="Consolas" w:cs="Consolas"/>
                                  <w:color w:val="000000"/>
                                  <w:sz w:val="17"/>
                                  <w:szCs w:val="17"/>
                                  <w:lang w:val="en-US" w:eastAsia="en-US"/>
                                </w:rPr>
                                <w:t>Wall.UP</w:t>
                              </w:r>
                              <w:proofErr w:type="spellEnd"/>
                              <w:r w:rsidRPr="00696864">
                                <w:rPr>
                                  <w:rFonts w:ascii="Consolas" w:eastAsiaTheme="minorHAnsi" w:hAnsi="Consolas" w:cs="Consolas"/>
                                  <w:color w:val="000000"/>
                                  <w:sz w:val="17"/>
                                  <w:szCs w:val="17"/>
                                  <w:lang w:val="en-US" w:eastAsia="en-US"/>
                                </w:rPr>
                                <w:t>))</w:t>
                              </w:r>
                            </w:p>
                            <w:p w14:paraId="3ECB93F5"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22F7EF27"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var</w:t>
                              </w: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topWall</w:t>
                              </w:r>
                              <w:proofErr w:type="spellEnd"/>
                              <w:r w:rsidRPr="00696864">
                                <w:rPr>
                                  <w:rFonts w:ascii="Consolas" w:eastAsiaTheme="minorHAnsi" w:hAnsi="Consolas" w:cs="Consolas"/>
                                  <w:color w:val="000000"/>
                                  <w:sz w:val="17"/>
                                  <w:szCs w:val="17"/>
                                  <w:lang w:val="en-US" w:eastAsia="en-US"/>
                                </w:rPr>
                                <w:t xml:space="preserve"> = </w:t>
                              </w:r>
                              <w:proofErr w:type="gramStart"/>
                              <w:r w:rsidRPr="00696864">
                                <w:rPr>
                                  <w:rFonts w:ascii="Consolas" w:eastAsiaTheme="minorHAnsi" w:hAnsi="Consolas" w:cs="Consolas"/>
                                  <w:color w:val="000000"/>
                                  <w:sz w:val="17"/>
                                  <w:szCs w:val="17"/>
                                  <w:lang w:val="en-US" w:eastAsia="en-US"/>
                                </w:rPr>
                                <w:t>Instantiate(</w:t>
                              </w:r>
                              <w:proofErr w:type="spellStart"/>
                              <w:proofErr w:type="gramEnd"/>
                              <w:r w:rsidRPr="00696864">
                                <w:rPr>
                                  <w:rFonts w:ascii="Consolas" w:eastAsiaTheme="minorHAnsi" w:hAnsi="Consolas" w:cs="Consolas"/>
                                  <w:color w:val="000000"/>
                                  <w:sz w:val="17"/>
                                  <w:szCs w:val="17"/>
                                  <w:lang w:val="en-US" w:eastAsia="en-US"/>
                                </w:rPr>
                                <w:t>wallPrefab</w:t>
                              </w:r>
                              <w:proofErr w:type="spellEnd"/>
                              <w:r w:rsidRPr="00696864">
                                <w:rPr>
                                  <w:rFonts w:ascii="Consolas" w:eastAsiaTheme="minorHAnsi" w:hAnsi="Consolas" w:cs="Consolas"/>
                                  <w:color w:val="000000"/>
                                  <w:sz w:val="17"/>
                                  <w:szCs w:val="17"/>
                                  <w:lang w:val="en-US" w:eastAsia="en-US"/>
                                </w:rPr>
                                <w:t xml:space="preserve">, transform) </w:t>
                              </w:r>
                              <w:r w:rsidRPr="00696864">
                                <w:rPr>
                                  <w:rFonts w:ascii="Consolas" w:eastAsiaTheme="minorHAnsi" w:hAnsi="Consolas" w:cs="Consolas"/>
                                  <w:color w:val="0000FF"/>
                                  <w:sz w:val="17"/>
                                  <w:szCs w:val="17"/>
                                  <w:lang w:val="en-US" w:eastAsia="en-US"/>
                                </w:rPr>
                                <w:t>as</w:t>
                              </w:r>
                              <w:r w:rsidRPr="00696864">
                                <w:rPr>
                                  <w:rFonts w:ascii="Consolas" w:eastAsiaTheme="minorHAnsi" w:hAnsi="Consolas" w:cs="Consolas"/>
                                  <w:color w:val="000000"/>
                                  <w:sz w:val="17"/>
                                  <w:szCs w:val="17"/>
                                  <w:lang w:val="en-US" w:eastAsia="en-US"/>
                                </w:rPr>
                                <w:t xml:space="preserve"> Transform;</w:t>
                              </w:r>
                            </w:p>
                            <w:p w14:paraId="1C9E7A25"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topWall.position</w:t>
                              </w:r>
                              <w:proofErr w:type="spellEnd"/>
                              <w:r w:rsidRPr="00696864">
                                <w:rPr>
                                  <w:rFonts w:ascii="Consolas" w:eastAsiaTheme="minorHAnsi" w:hAnsi="Consolas" w:cs="Consolas"/>
                                  <w:color w:val="000000"/>
                                  <w:sz w:val="17"/>
                                  <w:szCs w:val="17"/>
                                  <w:lang w:val="en-US" w:eastAsia="en-US"/>
                                </w:rPr>
                                <w:t xml:space="preserve"> = position + </w:t>
                              </w:r>
                              <w:r w:rsidRPr="00696864">
                                <w:rPr>
                                  <w:rFonts w:ascii="Consolas" w:eastAsiaTheme="minorHAnsi" w:hAnsi="Consolas" w:cs="Consolas"/>
                                  <w:color w:val="0000FF"/>
                                  <w:sz w:val="17"/>
                                  <w:szCs w:val="17"/>
                                  <w:lang w:val="en-US" w:eastAsia="en-US"/>
                                </w:rPr>
                                <w:t>new</w:t>
                              </w:r>
                              <w:r w:rsidRPr="00696864">
                                <w:rPr>
                                  <w:rFonts w:ascii="Consolas" w:eastAsiaTheme="minorHAnsi" w:hAnsi="Consolas" w:cs="Consolas"/>
                                  <w:color w:val="000000"/>
                                  <w:sz w:val="17"/>
                                  <w:szCs w:val="17"/>
                                  <w:lang w:val="en-US" w:eastAsia="en-US"/>
                                </w:rPr>
                                <w:t xml:space="preserve"> Vector3(0, 0, size/2</w:t>
                              </w:r>
                              <w:proofErr w:type="gramStart"/>
                              <w:r w:rsidRPr="00696864">
                                <w:rPr>
                                  <w:rFonts w:ascii="Consolas" w:eastAsiaTheme="minorHAnsi" w:hAnsi="Consolas" w:cs="Consolas"/>
                                  <w:color w:val="000000"/>
                                  <w:sz w:val="17"/>
                                  <w:szCs w:val="17"/>
                                  <w:lang w:val="en-US" w:eastAsia="en-US"/>
                                </w:rPr>
                                <w:t>);</w:t>
                              </w:r>
                              <w:proofErr w:type="gramEnd"/>
                            </w:p>
                            <w:p w14:paraId="06C0A228"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topWall.localScale</w:t>
                              </w:r>
                              <w:proofErr w:type="spellEnd"/>
                              <w:r w:rsidRPr="00696864">
                                <w:rPr>
                                  <w:rFonts w:ascii="Consolas" w:eastAsiaTheme="minorHAnsi" w:hAnsi="Consolas" w:cs="Consolas"/>
                                  <w:color w:val="000000"/>
                                  <w:sz w:val="17"/>
                                  <w:szCs w:val="17"/>
                                  <w:lang w:val="en-US" w:eastAsia="en-US"/>
                                </w:rPr>
                                <w:t xml:space="preserve"> = </w:t>
                              </w:r>
                              <w:r w:rsidRPr="00696864">
                                <w:rPr>
                                  <w:rFonts w:ascii="Consolas" w:eastAsiaTheme="minorHAnsi" w:hAnsi="Consolas" w:cs="Consolas"/>
                                  <w:color w:val="0000FF"/>
                                  <w:sz w:val="17"/>
                                  <w:szCs w:val="17"/>
                                  <w:lang w:val="en-US" w:eastAsia="en-US"/>
                                </w:rPr>
                                <w:t>new</w:t>
                              </w:r>
                              <w:r w:rsidRPr="00696864">
                                <w:rPr>
                                  <w:rFonts w:ascii="Consolas" w:eastAsiaTheme="minorHAnsi" w:hAnsi="Consolas" w:cs="Consolas"/>
                                  <w:color w:val="000000"/>
                                  <w:sz w:val="17"/>
                                  <w:szCs w:val="17"/>
                                  <w:lang w:val="en-US" w:eastAsia="en-US"/>
                                </w:rPr>
                                <w:t xml:space="preserve"> Vector3(size, </w:t>
                              </w:r>
                              <w:proofErr w:type="spellStart"/>
                              <w:proofErr w:type="gramStart"/>
                              <w:r w:rsidRPr="00696864">
                                <w:rPr>
                                  <w:rFonts w:ascii="Consolas" w:eastAsiaTheme="minorHAnsi" w:hAnsi="Consolas" w:cs="Consolas"/>
                                  <w:color w:val="000000"/>
                                  <w:sz w:val="17"/>
                                  <w:szCs w:val="17"/>
                                  <w:lang w:val="en-US" w:eastAsia="en-US"/>
                                </w:rPr>
                                <w:t>topWall.localScale.y</w:t>
                              </w:r>
                              <w:proofErr w:type="spellEnd"/>
                              <w:proofErr w:type="gramEnd"/>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topWall.localScale.z</w:t>
                              </w:r>
                              <w:proofErr w:type="spellEnd"/>
                              <w:r w:rsidRPr="00696864">
                                <w:rPr>
                                  <w:rFonts w:ascii="Consolas" w:eastAsiaTheme="minorHAnsi" w:hAnsi="Consolas" w:cs="Consolas"/>
                                  <w:color w:val="000000"/>
                                  <w:sz w:val="17"/>
                                  <w:szCs w:val="17"/>
                                  <w:lang w:val="en-US" w:eastAsia="en-US"/>
                                </w:rPr>
                                <w:t>);</w:t>
                              </w:r>
                            </w:p>
                            <w:p w14:paraId="179BF73E" w14:textId="71B74551"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5568B6D3"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if</w:t>
                              </w:r>
                              <w:r w:rsidRPr="00696864">
                                <w:rPr>
                                  <w:rFonts w:ascii="Consolas" w:eastAsiaTheme="minorHAnsi" w:hAnsi="Consolas" w:cs="Consolas"/>
                                  <w:color w:val="000000"/>
                                  <w:sz w:val="17"/>
                                  <w:szCs w:val="17"/>
                                  <w:lang w:val="en-US" w:eastAsia="en-US"/>
                                </w:rPr>
                                <w:t xml:space="preserve"> (</w:t>
                              </w:r>
                              <w:proofErr w:type="spellStart"/>
                              <w:proofErr w:type="gramStart"/>
                              <w:r w:rsidRPr="00696864">
                                <w:rPr>
                                  <w:rFonts w:ascii="Consolas" w:eastAsiaTheme="minorHAnsi" w:hAnsi="Consolas" w:cs="Consolas"/>
                                  <w:color w:val="000000"/>
                                  <w:sz w:val="17"/>
                                  <w:szCs w:val="17"/>
                                  <w:lang w:val="en-US" w:eastAsia="en-US"/>
                                </w:rPr>
                                <w:t>cell.HasFlag</w:t>
                              </w:r>
                              <w:proofErr w:type="spellEnd"/>
                              <w:proofErr w:type="gramEnd"/>
                              <w:r w:rsidRPr="00696864">
                                <w:rPr>
                                  <w:rFonts w:ascii="Consolas" w:eastAsiaTheme="minorHAnsi" w:hAnsi="Consolas" w:cs="Consolas"/>
                                  <w:color w:val="000000"/>
                                  <w:sz w:val="17"/>
                                  <w:szCs w:val="17"/>
                                  <w:lang w:val="en-US" w:eastAsia="en-US"/>
                                </w:rPr>
                                <w:t>(</w:t>
                              </w:r>
                              <w:proofErr w:type="spellStart"/>
                              <w:r w:rsidRPr="00696864">
                                <w:rPr>
                                  <w:rFonts w:ascii="Consolas" w:eastAsiaTheme="minorHAnsi" w:hAnsi="Consolas" w:cs="Consolas"/>
                                  <w:color w:val="000000"/>
                                  <w:sz w:val="17"/>
                                  <w:szCs w:val="17"/>
                                  <w:lang w:val="en-US" w:eastAsia="en-US"/>
                                </w:rPr>
                                <w:t>Wall.LEFT</w:t>
                              </w:r>
                              <w:proofErr w:type="spellEnd"/>
                              <w:r w:rsidRPr="00696864">
                                <w:rPr>
                                  <w:rFonts w:ascii="Consolas" w:eastAsiaTheme="minorHAnsi" w:hAnsi="Consolas" w:cs="Consolas"/>
                                  <w:color w:val="000000"/>
                                  <w:sz w:val="17"/>
                                  <w:szCs w:val="17"/>
                                  <w:lang w:val="en-US" w:eastAsia="en-US"/>
                                </w:rPr>
                                <w:t>))</w:t>
                              </w:r>
                            </w:p>
                            <w:p w14:paraId="2D3AAA6C"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3EA8CF0C"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var</w:t>
                              </w: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leftWall</w:t>
                              </w:r>
                              <w:proofErr w:type="spellEnd"/>
                              <w:r w:rsidRPr="00696864">
                                <w:rPr>
                                  <w:rFonts w:ascii="Consolas" w:eastAsiaTheme="minorHAnsi" w:hAnsi="Consolas" w:cs="Consolas"/>
                                  <w:color w:val="000000"/>
                                  <w:sz w:val="17"/>
                                  <w:szCs w:val="17"/>
                                  <w:lang w:val="en-US" w:eastAsia="en-US"/>
                                </w:rPr>
                                <w:t xml:space="preserve"> = </w:t>
                              </w:r>
                              <w:proofErr w:type="gramStart"/>
                              <w:r w:rsidRPr="00696864">
                                <w:rPr>
                                  <w:rFonts w:ascii="Consolas" w:eastAsiaTheme="minorHAnsi" w:hAnsi="Consolas" w:cs="Consolas"/>
                                  <w:color w:val="000000"/>
                                  <w:sz w:val="17"/>
                                  <w:szCs w:val="17"/>
                                  <w:lang w:val="en-US" w:eastAsia="en-US"/>
                                </w:rPr>
                                <w:t>Instantiate(</w:t>
                              </w:r>
                              <w:proofErr w:type="spellStart"/>
                              <w:proofErr w:type="gramEnd"/>
                              <w:r w:rsidRPr="00696864">
                                <w:rPr>
                                  <w:rFonts w:ascii="Consolas" w:eastAsiaTheme="minorHAnsi" w:hAnsi="Consolas" w:cs="Consolas"/>
                                  <w:color w:val="000000"/>
                                  <w:sz w:val="17"/>
                                  <w:szCs w:val="17"/>
                                  <w:lang w:val="en-US" w:eastAsia="en-US"/>
                                </w:rPr>
                                <w:t>wallPrefab</w:t>
                              </w:r>
                              <w:proofErr w:type="spellEnd"/>
                              <w:r w:rsidRPr="00696864">
                                <w:rPr>
                                  <w:rFonts w:ascii="Consolas" w:eastAsiaTheme="minorHAnsi" w:hAnsi="Consolas" w:cs="Consolas"/>
                                  <w:color w:val="000000"/>
                                  <w:sz w:val="17"/>
                                  <w:szCs w:val="17"/>
                                  <w:lang w:val="en-US" w:eastAsia="en-US"/>
                                </w:rPr>
                                <w:t xml:space="preserve">, transform) </w:t>
                              </w:r>
                              <w:r w:rsidRPr="00696864">
                                <w:rPr>
                                  <w:rFonts w:ascii="Consolas" w:eastAsiaTheme="minorHAnsi" w:hAnsi="Consolas" w:cs="Consolas"/>
                                  <w:color w:val="0000FF"/>
                                  <w:sz w:val="17"/>
                                  <w:szCs w:val="17"/>
                                  <w:lang w:val="en-US" w:eastAsia="en-US"/>
                                </w:rPr>
                                <w:t>as</w:t>
                              </w:r>
                              <w:r w:rsidRPr="00696864">
                                <w:rPr>
                                  <w:rFonts w:ascii="Consolas" w:eastAsiaTheme="minorHAnsi" w:hAnsi="Consolas" w:cs="Consolas"/>
                                  <w:color w:val="000000"/>
                                  <w:sz w:val="17"/>
                                  <w:szCs w:val="17"/>
                                  <w:lang w:val="en-US" w:eastAsia="en-US"/>
                                </w:rPr>
                                <w:t xml:space="preserve"> Transform;</w:t>
                              </w:r>
                            </w:p>
                            <w:p w14:paraId="6D1BC2B8"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leftWall.position</w:t>
                              </w:r>
                              <w:proofErr w:type="spellEnd"/>
                              <w:r w:rsidRPr="00696864">
                                <w:rPr>
                                  <w:rFonts w:ascii="Consolas" w:eastAsiaTheme="minorHAnsi" w:hAnsi="Consolas" w:cs="Consolas"/>
                                  <w:color w:val="000000"/>
                                  <w:sz w:val="17"/>
                                  <w:szCs w:val="17"/>
                                  <w:lang w:val="en-US" w:eastAsia="en-US"/>
                                </w:rPr>
                                <w:t xml:space="preserve"> = position + </w:t>
                              </w:r>
                              <w:r w:rsidRPr="00696864">
                                <w:rPr>
                                  <w:rFonts w:ascii="Consolas" w:eastAsiaTheme="minorHAnsi" w:hAnsi="Consolas" w:cs="Consolas"/>
                                  <w:color w:val="0000FF"/>
                                  <w:sz w:val="17"/>
                                  <w:szCs w:val="17"/>
                                  <w:lang w:val="en-US" w:eastAsia="en-US"/>
                                </w:rPr>
                                <w:t>new</w:t>
                              </w:r>
                              <w:r w:rsidRPr="00696864">
                                <w:rPr>
                                  <w:rFonts w:ascii="Consolas" w:eastAsiaTheme="minorHAnsi" w:hAnsi="Consolas" w:cs="Consolas"/>
                                  <w:color w:val="000000"/>
                                  <w:sz w:val="17"/>
                                  <w:szCs w:val="17"/>
                                  <w:lang w:val="en-US" w:eastAsia="en-US"/>
                                </w:rPr>
                                <w:t xml:space="preserve"> Vector3(-size / 2, 0, 0</w:t>
                              </w:r>
                              <w:proofErr w:type="gramStart"/>
                              <w:r w:rsidRPr="00696864">
                                <w:rPr>
                                  <w:rFonts w:ascii="Consolas" w:eastAsiaTheme="minorHAnsi" w:hAnsi="Consolas" w:cs="Consolas"/>
                                  <w:color w:val="000000"/>
                                  <w:sz w:val="17"/>
                                  <w:szCs w:val="17"/>
                                  <w:lang w:val="en-US" w:eastAsia="en-US"/>
                                </w:rPr>
                                <w:t>);</w:t>
                              </w:r>
                              <w:proofErr w:type="gramEnd"/>
                            </w:p>
                            <w:p w14:paraId="5D09F1FF"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leftWall.localScale</w:t>
                              </w:r>
                              <w:proofErr w:type="spellEnd"/>
                              <w:r w:rsidRPr="00696864">
                                <w:rPr>
                                  <w:rFonts w:ascii="Consolas" w:eastAsiaTheme="minorHAnsi" w:hAnsi="Consolas" w:cs="Consolas"/>
                                  <w:color w:val="000000"/>
                                  <w:sz w:val="17"/>
                                  <w:szCs w:val="17"/>
                                  <w:lang w:val="en-US" w:eastAsia="en-US"/>
                                </w:rPr>
                                <w:t xml:space="preserve"> = </w:t>
                              </w:r>
                              <w:r w:rsidRPr="00696864">
                                <w:rPr>
                                  <w:rFonts w:ascii="Consolas" w:eastAsiaTheme="minorHAnsi" w:hAnsi="Consolas" w:cs="Consolas"/>
                                  <w:color w:val="0000FF"/>
                                  <w:sz w:val="17"/>
                                  <w:szCs w:val="17"/>
                                  <w:lang w:val="en-US" w:eastAsia="en-US"/>
                                </w:rPr>
                                <w:t>new</w:t>
                              </w:r>
                              <w:r w:rsidRPr="00696864">
                                <w:rPr>
                                  <w:rFonts w:ascii="Consolas" w:eastAsiaTheme="minorHAnsi" w:hAnsi="Consolas" w:cs="Consolas"/>
                                  <w:color w:val="000000"/>
                                  <w:sz w:val="17"/>
                                  <w:szCs w:val="17"/>
                                  <w:lang w:val="en-US" w:eastAsia="en-US"/>
                                </w:rPr>
                                <w:t xml:space="preserve"> Vector3(size, </w:t>
                              </w:r>
                              <w:proofErr w:type="spellStart"/>
                              <w:proofErr w:type="gramStart"/>
                              <w:r w:rsidRPr="00696864">
                                <w:rPr>
                                  <w:rFonts w:ascii="Consolas" w:eastAsiaTheme="minorHAnsi" w:hAnsi="Consolas" w:cs="Consolas"/>
                                  <w:color w:val="000000"/>
                                  <w:sz w:val="17"/>
                                  <w:szCs w:val="17"/>
                                  <w:lang w:val="en-US" w:eastAsia="en-US"/>
                                </w:rPr>
                                <w:t>leftWall.localScale.y</w:t>
                              </w:r>
                              <w:proofErr w:type="spellEnd"/>
                              <w:proofErr w:type="gramEnd"/>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leftWall.localScale.z</w:t>
                              </w:r>
                              <w:proofErr w:type="spellEnd"/>
                              <w:r w:rsidRPr="00696864">
                                <w:rPr>
                                  <w:rFonts w:ascii="Consolas" w:eastAsiaTheme="minorHAnsi" w:hAnsi="Consolas" w:cs="Consolas"/>
                                  <w:color w:val="000000"/>
                                  <w:sz w:val="17"/>
                                  <w:szCs w:val="17"/>
                                  <w:lang w:val="en-US" w:eastAsia="en-US"/>
                                </w:rPr>
                                <w:t>);</w:t>
                              </w:r>
                            </w:p>
                            <w:p w14:paraId="6195A5DE"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leftWall.eulerAngles</w:t>
                              </w:r>
                              <w:proofErr w:type="spellEnd"/>
                              <w:r w:rsidRPr="00696864">
                                <w:rPr>
                                  <w:rFonts w:ascii="Consolas" w:eastAsiaTheme="minorHAnsi" w:hAnsi="Consolas" w:cs="Consolas"/>
                                  <w:color w:val="000000"/>
                                  <w:sz w:val="17"/>
                                  <w:szCs w:val="17"/>
                                  <w:lang w:val="en-US" w:eastAsia="en-US"/>
                                </w:rPr>
                                <w:t xml:space="preserve"> = </w:t>
                              </w:r>
                              <w:r w:rsidRPr="00696864">
                                <w:rPr>
                                  <w:rFonts w:ascii="Consolas" w:eastAsiaTheme="minorHAnsi" w:hAnsi="Consolas" w:cs="Consolas"/>
                                  <w:color w:val="0000FF"/>
                                  <w:sz w:val="17"/>
                                  <w:szCs w:val="17"/>
                                  <w:lang w:val="en-US" w:eastAsia="en-US"/>
                                </w:rPr>
                                <w:t>new</w:t>
                              </w:r>
                              <w:r w:rsidRPr="00696864">
                                <w:rPr>
                                  <w:rFonts w:ascii="Consolas" w:eastAsiaTheme="minorHAnsi" w:hAnsi="Consolas" w:cs="Consolas"/>
                                  <w:color w:val="000000"/>
                                  <w:sz w:val="17"/>
                                  <w:szCs w:val="17"/>
                                  <w:lang w:val="en-US" w:eastAsia="en-US"/>
                                </w:rPr>
                                <w:t xml:space="preserve"> Vector3(0, 90, 0</w:t>
                              </w:r>
                              <w:proofErr w:type="gramStart"/>
                              <w:r w:rsidRPr="00696864">
                                <w:rPr>
                                  <w:rFonts w:ascii="Consolas" w:eastAsiaTheme="minorHAnsi" w:hAnsi="Consolas" w:cs="Consolas"/>
                                  <w:color w:val="000000"/>
                                  <w:sz w:val="17"/>
                                  <w:szCs w:val="17"/>
                                  <w:lang w:val="en-US" w:eastAsia="en-US"/>
                                </w:rPr>
                                <w:t>);</w:t>
                              </w:r>
                              <w:proofErr w:type="gramEnd"/>
                            </w:p>
                            <w:p w14:paraId="45091482"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0864976C"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if</w:t>
                              </w: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i</w:t>
                              </w:r>
                              <w:proofErr w:type="spellEnd"/>
                              <w:r w:rsidRPr="00696864">
                                <w:rPr>
                                  <w:rFonts w:ascii="Consolas" w:eastAsiaTheme="minorHAnsi" w:hAnsi="Consolas" w:cs="Consolas"/>
                                  <w:color w:val="000000"/>
                                  <w:sz w:val="17"/>
                                  <w:szCs w:val="17"/>
                                  <w:lang w:val="en-US" w:eastAsia="en-US"/>
                                </w:rPr>
                                <w:t xml:space="preserve"> == Width - 1)</w:t>
                              </w:r>
                            </w:p>
                            <w:p w14:paraId="1611B5B2"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40742EA1"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if</w:t>
                              </w:r>
                              <w:r w:rsidRPr="00696864">
                                <w:rPr>
                                  <w:rFonts w:ascii="Consolas" w:eastAsiaTheme="minorHAnsi" w:hAnsi="Consolas" w:cs="Consolas"/>
                                  <w:color w:val="000000"/>
                                  <w:sz w:val="17"/>
                                  <w:szCs w:val="17"/>
                                  <w:lang w:val="en-US" w:eastAsia="en-US"/>
                                </w:rPr>
                                <w:t xml:space="preserve"> (</w:t>
                              </w:r>
                              <w:proofErr w:type="spellStart"/>
                              <w:proofErr w:type="gramStart"/>
                              <w:r w:rsidRPr="00696864">
                                <w:rPr>
                                  <w:rFonts w:ascii="Consolas" w:eastAsiaTheme="minorHAnsi" w:hAnsi="Consolas" w:cs="Consolas"/>
                                  <w:color w:val="000000"/>
                                  <w:sz w:val="17"/>
                                  <w:szCs w:val="17"/>
                                  <w:lang w:val="en-US" w:eastAsia="en-US"/>
                                </w:rPr>
                                <w:t>cell.HasFlag</w:t>
                              </w:r>
                              <w:proofErr w:type="spellEnd"/>
                              <w:proofErr w:type="gramEnd"/>
                              <w:r w:rsidRPr="00696864">
                                <w:rPr>
                                  <w:rFonts w:ascii="Consolas" w:eastAsiaTheme="minorHAnsi" w:hAnsi="Consolas" w:cs="Consolas"/>
                                  <w:color w:val="000000"/>
                                  <w:sz w:val="17"/>
                                  <w:szCs w:val="17"/>
                                  <w:lang w:val="en-US" w:eastAsia="en-US"/>
                                </w:rPr>
                                <w:t>(</w:t>
                              </w:r>
                              <w:proofErr w:type="spellStart"/>
                              <w:r w:rsidRPr="00696864">
                                <w:rPr>
                                  <w:rFonts w:ascii="Consolas" w:eastAsiaTheme="minorHAnsi" w:hAnsi="Consolas" w:cs="Consolas"/>
                                  <w:color w:val="000000"/>
                                  <w:sz w:val="17"/>
                                  <w:szCs w:val="17"/>
                                  <w:lang w:val="en-US" w:eastAsia="en-US"/>
                                </w:rPr>
                                <w:t>Wall.RIGHT</w:t>
                              </w:r>
                              <w:proofErr w:type="spellEnd"/>
                              <w:r w:rsidRPr="00696864">
                                <w:rPr>
                                  <w:rFonts w:ascii="Consolas" w:eastAsiaTheme="minorHAnsi" w:hAnsi="Consolas" w:cs="Consolas"/>
                                  <w:color w:val="000000"/>
                                  <w:sz w:val="17"/>
                                  <w:szCs w:val="17"/>
                                  <w:lang w:val="en-US" w:eastAsia="en-US"/>
                                </w:rPr>
                                <w:t>))</w:t>
                              </w:r>
                            </w:p>
                            <w:p w14:paraId="442D9C79"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24D89A76"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var</w:t>
                              </w: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rightWall</w:t>
                              </w:r>
                              <w:proofErr w:type="spellEnd"/>
                              <w:r w:rsidRPr="00696864">
                                <w:rPr>
                                  <w:rFonts w:ascii="Consolas" w:eastAsiaTheme="minorHAnsi" w:hAnsi="Consolas" w:cs="Consolas"/>
                                  <w:color w:val="000000"/>
                                  <w:sz w:val="17"/>
                                  <w:szCs w:val="17"/>
                                  <w:lang w:val="en-US" w:eastAsia="en-US"/>
                                </w:rPr>
                                <w:t xml:space="preserve"> = </w:t>
                              </w:r>
                              <w:proofErr w:type="gramStart"/>
                              <w:r w:rsidRPr="00696864">
                                <w:rPr>
                                  <w:rFonts w:ascii="Consolas" w:eastAsiaTheme="minorHAnsi" w:hAnsi="Consolas" w:cs="Consolas"/>
                                  <w:color w:val="000000"/>
                                  <w:sz w:val="17"/>
                                  <w:szCs w:val="17"/>
                                  <w:lang w:val="en-US" w:eastAsia="en-US"/>
                                </w:rPr>
                                <w:t>Instantiate(</w:t>
                              </w:r>
                              <w:proofErr w:type="spellStart"/>
                              <w:proofErr w:type="gramEnd"/>
                              <w:r w:rsidRPr="00696864">
                                <w:rPr>
                                  <w:rFonts w:ascii="Consolas" w:eastAsiaTheme="minorHAnsi" w:hAnsi="Consolas" w:cs="Consolas"/>
                                  <w:color w:val="000000"/>
                                  <w:sz w:val="17"/>
                                  <w:szCs w:val="17"/>
                                  <w:lang w:val="en-US" w:eastAsia="en-US"/>
                                </w:rPr>
                                <w:t>wallPrefab</w:t>
                              </w:r>
                              <w:proofErr w:type="spellEnd"/>
                              <w:r w:rsidRPr="00696864">
                                <w:rPr>
                                  <w:rFonts w:ascii="Consolas" w:eastAsiaTheme="minorHAnsi" w:hAnsi="Consolas" w:cs="Consolas"/>
                                  <w:color w:val="000000"/>
                                  <w:sz w:val="17"/>
                                  <w:szCs w:val="17"/>
                                  <w:lang w:val="en-US" w:eastAsia="en-US"/>
                                </w:rPr>
                                <w:t xml:space="preserve">, transform) </w:t>
                              </w:r>
                              <w:r w:rsidRPr="00696864">
                                <w:rPr>
                                  <w:rFonts w:ascii="Consolas" w:eastAsiaTheme="minorHAnsi" w:hAnsi="Consolas" w:cs="Consolas"/>
                                  <w:color w:val="0000FF"/>
                                  <w:sz w:val="17"/>
                                  <w:szCs w:val="17"/>
                                  <w:lang w:val="en-US" w:eastAsia="en-US"/>
                                </w:rPr>
                                <w:t>as</w:t>
                              </w:r>
                              <w:r w:rsidRPr="00696864">
                                <w:rPr>
                                  <w:rFonts w:ascii="Consolas" w:eastAsiaTheme="minorHAnsi" w:hAnsi="Consolas" w:cs="Consolas"/>
                                  <w:color w:val="000000"/>
                                  <w:sz w:val="17"/>
                                  <w:szCs w:val="17"/>
                                  <w:lang w:val="en-US" w:eastAsia="en-US"/>
                                </w:rPr>
                                <w:t xml:space="preserve"> Transform;</w:t>
                              </w:r>
                            </w:p>
                            <w:p w14:paraId="24AA65CE"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rightWall.position</w:t>
                              </w:r>
                              <w:proofErr w:type="spellEnd"/>
                              <w:r w:rsidRPr="00696864">
                                <w:rPr>
                                  <w:rFonts w:ascii="Consolas" w:eastAsiaTheme="minorHAnsi" w:hAnsi="Consolas" w:cs="Consolas"/>
                                  <w:color w:val="000000"/>
                                  <w:sz w:val="17"/>
                                  <w:szCs w:val="17"/>
                                  <w:lang w:val="en-US" w:eastAsia="en-US"/>
                                </w:rPr>
                                <w:t xml:space="preserve"> = position + </w:t>
                              </w:r>
                              <w:r w:rsidRPr="00696864">
                                <w:rPr>
                                  <w:rFonts w:ascii="Consolas" w:eastAsiaTheme="minorHAnsi" w:hAnsi="Consolas" w:cs="Consolas"/>
                                  <w:color w:val="0000FF"/>
                                  <w:sz w:val="17"/>
                                  <w:szCs w:val="17"/>
                                  <w:lang w:val="en-US" w:eastAsia="en-US"/>
                                </w:rPr>
                                <w:t>new</w:t>
                              </w:r>
                              <w:r w:rsidRPr="00696864">
                                <w:rPr>
                                  <w:rFonts w:ascii="Consolas" w:eastAsiaTheme="minorHAnsi" w:hAnsi="Consolas" w:cs="Consolas"/>
                                  <w:color w:val="000000"/>
                                  <w:sz w:val="17"/>
                                  <w:szCs w:val="17"/>
                                  <w:lang w:val="en-US" w:eastAsia="en-US"/>
                                </w:rPr>
                                <w:t xml:space="preserve"> Vector3(size / 2, 0, 0</w:t>
                              </w:r>
                              <w:proofErr w:type="gramStart"/>
                              <w:r w:rsidRPr="00696864">
                                <w:rPr>
                                  <w:rFonts w:ascii="Consolas" w:eastAsiaTheme="minorHAnsi" w:hAnsi="Consolas" w:cs="Consolas"/>
                                  <w:color w:val="000000"/>
                                  <w:sz w:val="17"/>
                                  <w:szCs w:val="17"/>
                                  <w:lang w:val="en-US" w:eastAsia="en-US"/>
                                </w:rPr>
                                <w:t>);</w:t>
                              </w:r>
                              <w:proofErr w:type="gramEnd"/>
                            </w:p>
                            <w:p w14:paraId="38104782"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rightWall.localScale</w:t>
                              </w:r>
                              <w:proofErr w:type="spellEnd"/>
                              <w:r w:rsidRPr="00696864">
                                <w:rPr>
                                  <w:rFonts w:ascii="Consolas" w:eastAsiaTheme="minorHAnsi" w:hAnsi="Consolas" w:cs="Consolas"/>
                                  <w:color w:val="000000"/>
                                  <w:sz w:val="17"/>
                                  <w:szCs w:val="17"/>
                                  <w:lang w:val="en-US" w:eastAsia="en-US"/>
                                </w:rPr>
                                <w:t xml:space="preserve"> = </w:t>
                              </w:r>
                              <w:r w:rsidRPr="00696864">
                                <w:rPr>
                                  <w:rFonts w:ascii="Consolas" w:eastAsiaTheme="minorHAnsi" w:hAnsi="Consolas" w:cs="Consolas"/>
                                  <w:color w:val="0000FF"/>
                                  <w:sz w:val="17"/>
                                  <w:szCs w:val="17"/>
                                  <w:lang w:val="en-US" w:eastAsia="en-US"/>
                                </w:rPr>
                                <w:t>new</w:t>
                              </w:r>
                              <w:r w:rsidRPr="00696864">
                                <w:rPr>
                                  <w:rFonts w:ascii="Consolas" w:eastAsiaTheme="minorHAnsi" w:hAnsi="Consolas" w:cs="Consolas"/>
                                  <w:color w:val="000000"/>
                                  <w:sz w:val="17"/>
                                  <w:szCs w:val="17"/>
                                  <w:lang w:val="en-US" w:eastAsia="en-US"/>
                                </w:rPr>
                                <w:t xml:space="preserve"> Vector3(size, </w:t>
                              </w:r>
                              <w:proofErr w:type="spellStart"/>
                              <w:proofErr w:type="gramStart"/>
                              <w:r w:rsidRPr="00696864">
                                <w:rPr>
                                  <w:rFonts w:ascii="Consolas" w:eastAsiaTheme="minorHAnsi" w:hAnsi="Consolas" w:cs="Consolas"/>
                                  <w:color w:val="000000"/>
                                  <w:sz w:val="17"/>
                                  <w:szCs w:val="17"/>
                                  <w:lang w:val="en-US" w:eastAsia="en-US"/>
                                </w:rPr>
                                <w:t>rightWall.localScale.y</w:t>
                              </w:r>
                              <w:proofErr w:type="spellEnd"/>
                              <w:proofErr w:type="gramEnd"/>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rightWall.localScale.z</w:t>
                              </w:r>
                              <w:proofErr w:type="spellEnd"/>
                              <w:r w:rsidRPr="00696864">
                                <w:rPr>
                                  <w:rFonts w:ascii="Consolas" w:eastAsiaTheme="minorHAnsi" w:hAnsi="Consolas" w:cs="Consolas"/>
                                  <w:color w:val="000000"/>
                                  <w:sz w:val="17"/>
                                  <w:szCs w:val="17"/>
                                  <w:lang w:val="en-US" w:eastAsia="en-US"/>
                                </w:rPr>
                                <w:t>);</w:t>
                              </w:r>
                            </w:p>
                            <w:p w14:paraId="63941E7E"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rightWall.eulerAngles</w:t>
                              </w:r>
                              <w:proofErr w:type="spellEnd"/>
                              <w:r w:rsidRPr="00696864">
                                <w:rPr>
                                  <w:rFonts w:ascii="Consolas" w:eastAsiaTheme="minorHAnsi" w:hAnsi="Consolas" w:cs="Consolas"/>
                                  <w:color w:val="000000"/>
                                  <w:sz w:val="17"/>
                                  <w:szCs w:val="17"/>
                                  <w:lang w:val="en-US" w:eastAsia="en-US"/>
                                </w:rPr>
                                <w:t xml:space="preserve"> = </w:t>
                              </w:r>
                              <w:r w:rsidRPr="00696864">
                                <w:rPr>
                                  <w:rFonts w:ascii="Consolas" w:eastAsiaTheme="minorHAnsi" w:hAnsi="Consolas" w:cs="Consolas"/>
                                  <w:color w:val="0000FF"/>
                                  <w:sz w:val="17"/>
                                  <w:szCs w:val="17"/>
                                  <w:lang w:val="en-US" w:eastAsia="en-US"/>
                                </w:rPr>
                                <w:t>new</w:t>
                              </w:r>
                              <w:r w:rsidRPr="00696864">
                                <w:rPr>
                                  <w:rFonts w:ascii="Consolas" w:eastAsiaTheme="minorHAnsi" w:hAnsi="Consolas" w:cs="Consolas"/>
                                  <w:color w:val="000000"/>
                                  <w:sz w:val="17"/>
                                  <w:szCs w:val="17"/>
                                  <w:lang w:val="en-US" w:eastAsia="en-US"/>
                                </w:rPr>
                                <w:t xml:space="preserve"> Vector3(0, 90, 0</w:t>
                              </w:r>
                              <w:proofErr w:type="gramStart"/>
                              <w:r w:rsidRPr="00696864">
                                <w:rPr>
                                  <w:rFonts w:ascii="Consolas" w:eastAsiaTheme="minorHAnsi" w:hAnsi="Consolas" w:cs="Consolas"/>
                                  <w:color w:val="000000"/>
                                  <w:sz w:val="17"/>
                                  <w:szCs w:val="17"/>
                                  <w:lang w:val="en-US" w:eastAsia="en-US"/>
                                </w:rPr>
                                <w:t>);</w:t>
                              </w:r>
                              <w:proofErr w:type="gramEnd"/>
                            </w:p>
                            <w:p w14:paraId="4462A090"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16B69785"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75DF8FAC"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if</w:t>
                              </w:r>
                              <w:r w:rsidRPr="00696864">
                                <w:rPr>
                                  <w:rFonts w:ascii="Consolas" w:eastAsiaTheme="minorHAnsi" w:hAnsi="Consolas" w:cs="Consolas"/>
                                  <w:color w:val="000000"/>
                                  <w:sz w:val="17"/>
                                  <w:szCs w:val="17"/>
                                  <w:lang w:val="en-US" w:eastAsia="en-US"/>
                                </w:rPr>
                                <w:t xml:space="preserve"> (j == 0)</w:t>
                              </w:r>
                            </w:p>
                            <w:p w14:paraId="1C97A8D5"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0134A3DD"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if</w:t>
                              </w:r>
                              <w:r w:rsidRPr="00696864">
                                <w:rPr>
                                  <w:rFonts w:ascii="Consolas" w:eastAsiaTheme="minorHAnsi" w:hAnsi="Consolas" w:cs="Consolas"/>
                                  <w:color w:val="000000"/>
                                  <w:sz w:val="17"/>
                                  <w:szCs w:val="17"/>
                                  <w:lang w:val="en-US" w:eastAsia="en-US"/>
                                </w:rPr>
                                <w:t xml:space="preserve"> (</w:t>
                              </w:r>
                              <w:proofErr w:type="spellStart"/>
                              <w:proofErr w:type="gramStart"/>
                              <w:r w:rsidRPr="00696864">
                                <w:rPr>
                                  <w:rFonts w:ascii="Consolas" w:eastAsiaTheme="minorHAnsi" w:hAnsi="Consolas" w:cs="Consolas"/>
                                  <w:color w:val="000000"/>
                                  <w:sz w:val="17"/>
                                  <w:szCs w:val="17"/>
                                  <w:lang w:val="en-US" w:eastAsia="en-US"/>
                                </w:rPr>
                                <w:t>cell.HasFlag</w:t>
                              </w:r>
                              <w:proofErr w:type="spellEnd"/>
                              <w:proofErr w:type="gramEnd"/>
                              <w:r w:rsidRPr="00696864">
                                <w:rPr>
                                  <w:rFonts w:ascii="Consolas" w:eastAsiaTheme="minorHAnsi" w:hAnsi="Consolas" w:cs="Consolas"/>
                                  <w:color w:val="000000"/>
                                  <w:sz w:val="17"/>
                                  <w:szCs w:val="17"/>
                                  <w:lang w:val="en-US" w:eastAsia="en-US"/>
                                </w:rPr>
                                <w:t>(</w:t>
                              </w:r>
                              <w:proofErr w:type="spellStart"/>
                              <w:r w:rsidRPr="00696864">
                                <w:rPr>
                                  <w:rFonts w:ascii="Consolas" w:eastAsiaTheme="minorHAnsi" w:hAnsi="Consolas" w:cs="Consolas"/>
                                  <w:color w:val="000000"/>
                                  <w:sz w:val="17"/>
                                  <w:szCs w:val="17"/>
                                  <w:lang w:val="en-US" w:eastAsia="en-US"/>
                                </w:rPr>
                                <w:t>Wall.DOWN</w:t>
                              </w:r>
                              <w:proofErr w:type="spellEnd"/>
                              <w:r w:rsidRPr="00696864">
                                <w:rPr>
                                  <w:rFonts w:ascii="Consolas" w:eastAsiaTheme="minorHAnsi" w:hAnsi="Consolas" w:cs="Consolas"/>
                                  <w:color w:val="000000"/>
                                  <w:sz w:val="17"/>
                                  <w:szCs w:val="17"/>
                                  <w:lang w:val="en-US" w:eastAsia="en-US"/>
                                </w:rPr>
                                <w:t>))</w:t>
                              </w:r>
                            </w:p>
                            <w:p w14:paraId="5B7EF667"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30BFB233"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var</w:t>
                              </w: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bottomWall</w:t>
                              </w:r>
                              <w:proofErr w:type="spellEnd"/>
                              <w:r w:rsidRPr="00696864">
                                <w:rPr>
                                  <w:rFonts w:ascii="Consolas" w:eastAsiaTheme="minorHAnsi" w:hAnsi="Consolas" w:cs="Consolas"/>
                                  <w:color w:val="000000"/>
                                  <w:sz w:val="17"/>
                                  <w:szCs w:val="17"/>
                                  <w:lang w:val="en-US" w:eastAsia="en-US"/>
                                </w:rPr>
                                <w:t xml:space="preserve"> = </w:t>
                              </w:r>
                              <w:proofErr w:type="gramStart"/>
                              <w:r w:rsidRPr="00696864">
                                <w:rPr>
                                  <w:rFonts w:ascii="Consolas" w:eastAsiaTheme="minorHAnsi" w:hAnsi="Consolas" w:cs="Consolas"/>
                                  <w:color w:val="000000"/>
                                  <w:sz w:val="17"/>
                                  <w:szCs w:val="17"/>
                                  <w:lang w:val="en-US" w:eastAsia="en-US"/>
                                </w:rPr>
                                <w:t>Instantiate(</w:t>
                              </w:r>
                              <w:proofErr w:type="spellStart"/>
                              <w:proofErr w:type="gramEnd"/>
                              <w:r w:rsidRPr="00696864">
                                <w:rPr>
                                  <w:rFonts w:ascii="Consolas" w:eastAsiaTheme="minorHAnsi" w:hAnsi="Consolas" w:cs="Consolas"/>
                                  <w:color w:val="000000"/>
                                  <w:sz w:val="17"/>
                                  <w:szCs w:val="17"/>
                                  <w:lang w:val="en-US" w:eastAsia="en-US"/>
                                </w:rPr>
                                <w:t>wallPrefab</w:t>
                              </w:r>
                              <w:proofErr w:type="spellEnd"/>
                              <w:r w:rsidRPr="00696864">
                                <w:rPr>
                                  <w:rFonts w:ascii="Consolas" w:eastAsiaTheme="minorHAnsi" w:hAnsi="Consolas" w:cs="Consolas"/>
                                  <w:color w:val="000000"/>
                                  <w:sz w:val="17"/>
                                  <w:szCs w:val="17"/>
                                  <w:lang w:val="en-US" w:eastAsia="en-US"/>
                                </w:rPr>
                                <w:t xml:space="preserve">, transform) </w:t>
                              </w:r>
                              <w:r w:rsidRPr="00696864">
                                <w:rPr>
                                  <w:rFonts w:ascii="Consolas" w:eastAsiaTheme="minorHAnsi" w:hAnsi="Consolas" w:cs="Consolas"/>
                                  <w:color w:val="0000FF"/>
                                  <w:sz w:val="17"/>
                                  <w:szCs w:val="17"/>
                                  <w:lang w:val="en-US" w:eastAsia="en-US"/>
                                </w:rPr>
                                <w:t>as</w:t>
                              </w:r>
                              <w:r w:rsidRPr="00696864">
                                <w:rPr>
                                  <w:rFonts w:ascii="Consolas" w:eastAsiaTheme="minorHAnsi" w:hAnsi="Consolas" w:cs="Consolas"/>
                                  <w:color w:val="000000"/>
                                  <w:sz w:val="17"/>
                                  <w:szCs w:val="17"/>
                                  <w:lang w:val="en-US" w:eastAsia="en-US"/>
                                </w:rPr>
                                <w:t xml:space="preserve"> Transform;</w:t>
                              </w:r>
                            </w:p>
                            <w:p w14:paraId="4524193B"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bottomWall.position</w:t>
                              </w:r>
                              <w:proofErr w:type="spellEnd"/>
                              <w:r w:rsidRPr="00696864">
                                <w:rPr>
                                  <w:rFonts w:ascii="Consolas" w:eastAsiaTheme="minorHAnsi" w:hAnsi="Consolas" w:cs="Consolas"/>
                                  <w:color w:val="000000"/>
                                  <w:sz w:val="17"/>
                                  <w:szCs w:val="17"/>
                                  <w:lang w:val="en-US" w:eastAsia="en-US"/>
                                </w:rPr>
                                <w:t xml:space="preserve"> = position + </w:t>
                              </w:r>
                              <w:r w:rsidRPr="00696864">
                                <w:rPr>
                                  <w:rFonts w:ascii="Consolas" w:eastAsiaTheme="minorHAnsi" w:hAnsi="Consolas" w:cs="Consolas"/>
                                  <w:color w:val="0000FF"/>
                                  <w:sz w:val="17"/>
                                  <w:szCs w:val="17"/>
                                  <w:lang w:val="en-US" w:eastAsia="en-US"/>
                                </w:rPr>
                                <w:t>new</w:t>
                              </w:r>
                              <w:r w:rsidRPr="00696864">
                                <w:rPr>
                                  <w:rFonts w:ascii="Consolas" w:eastAsiaTheme="minorHAnsi" w:hAnsi="Consolas" w:cs="Consolas"/>
                                  <w:color w:val="000000"/>
                                  <w:sz w:val="17"/>
                                  <w:szCs w:val="17"/>
                                  <w:lang w:val="en-US" w:eastAsia="en-US"/>
                                </w:rPr>
                                <w:t xml:space="preserve"> Vector3(0, 0, -size / 2</w:t>
                              </w:r>
                              <w:proofErr w:type="gramStart"/>
                              <w:r w:rsidRPr="00696864">
                                <w:rPr>
                                  <w:rFonts w:ascii="Consolas" w:eastAsiaTheme="minorHAnsi" w:hAnsi="Consolas" w:cs="Consolas"/>
                                  <w:color w:val="000000"/>
                                  <w:sz w:val="17"/>
                                  <w:szCs w:val="17"/>
                                  <w:lang w:val="en-US" w:eastAsia="en-US"/>
                                </w:rPr>
                                <w:t>);</w:t>
                              </w:r>
                              <w:proofErr w:type="gramEnd"/>
                            </w:p>
                            <w:p w14:paraId="14E8C9F2"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bottomWall.localScale</w:t>
                              </w:r>
                              <w:proofErr w:type="spellEnd"/>
                              <w:r w:rsidRPr="00696864">
                                <w:rPr>
                                  <w:rFonts w:ascii="Consolas" w:eastAsiaTheme="minorHAnsi" w:hAnsi="Consolas" w:cs="Consolas"/>
                                  <w:color w:val="000000"/>
                                  <w:sz w:val="17"/>
                                  <w:szCs w:val="17"/>
                                  <w:lang w:val="en-US" w:eastAsia="en-US"/>
                                </w:rPr>
                                <w:t xml:space="preserve"> = </w:t>
                              </w:r>
                              <w:r w:rsidRPr="00696864">
                                <w:rPr>
                                  <w:rFonts w:ascii="Consolas" w:eastAsiaTheme="minorHAnsi" w:hAnsi="Consolas" w:cs="Consolas"/>
                                  <w:color w:val="0000FF"/>
                                  <w:sz w:val="17"/>
                                  <w:szCs w:val="17"/>
                                  <w:lang w:val="en-US" w:eastAsia="en-US"/>
                                </w:rPr>
                                <w:t>new</w:t>
                              </w:r>
                              <w:r w:rsidRPr="00696864">
                                <w:rPr>
                                  <w:rFonts w:ascii="Consolas" w:eastAsiaTheme="minorHAnsi" w:hAnsi="Consolas" w:cs="Consolas"/>
                                  <w:color w:val="000000"/>
                                  <w:sz w:val="17"/>
                                  <w:szCs w:val="17"/>
                                  <w:lang w:val="en-US" w:eastAsia="en-US"/>
                                </w:rPr>
                                <w:t xml:space="preserve"> Vector3(size, </w:t>
                              </w:r>
                              <w:proofErr w:type="spellStart"/>
                              <w:proofErr w:type="gramStart"/>
                              <w:r w:rsidRPr="00696864">
                                <w:rPr>
                                  <w:rFonts w:ascii="Consolas" w:eastAsiaTheme="minorHAnsi" w:hAnsi="Consolas" w:cs="Consolas"/>
                                  <w:color w:val="000000"/>
                                  <w:sz w:val="17"/>
                                  <w:szCs w:val="17"/>
                                  <w:lang w:val="en-US" w:eastAsia="en-US"/>
                                </w:rPr>
                                <w:t>bottomWall.localScale.y</w:t>
                              </w:r>
                              <w:proofErr w:type="spellEnd"/>
                              <w:proofErr w:type="gramEnd"/>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bottomWall.localScale.z</w:t>
                              </w:r>
                              <w:proofErr w:type="spellEnd"/>
                              <w:r w:rsidRPr="00696864">
                                <w:rPr>
                                  <w:rFonts w:ascii="Consolas" w:eastAsiaTheme="minorHAnsi" w:hAnsi="Consolas" w:cs="Consolas"/>
                                  <w:color w:val="000000"/>
                                  <w:sz w:val="17"/>
                                  <w:szCs w:val="17"/>
                                  <w:lang w:val="en-US" w:eastAsia="en-US"/>
                                </w:rPr>
                                <w:t>);</w:t>
                              </w:r>
                            </w:p>
                            <w:p w14:paraId="419816C4"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6EED24E6" w14:textId="78D34F6C"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1AAD90EF"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0F9DD14E"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0B62DA6C" w14:textId="347364D2"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48C7545" id="_x0000_s1050" style="width:483pt;height:706.2pt;mso-position-horizontal-relative:char;mso-position-vertical-relative:line" coordsize="59545,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">
                <v:rect id="Прямоугольник 36" o:spid="_x0000_s1051" style="position:absolute;width:59545;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" fillcolor="#d9e2f3 [660]" strokecolor="#cfcdcd [2894]" strokeweight="1pt"/>
                <v:shape id="Надпись 37" o:spid="_x0000_s1052" type="#_x0000_t202" style="position:absolute;left:792;top:222;width:57690;height:872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" fillcolor="white [3201]" strokeweight=".5pt">
                  <v:textbox>
                    <w:txbxContent>
                      <w:p w14:paraId="038C4CDD"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FF"/>
                            <w:sz w:val="17"/>
                            <w:szCs w:val="17"/>
                            <w:lang w:val="en-US" w:eastAsia="en-US"/>
                          </w:rPr>
                          <w:t>private</w:t>
                        </w: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void</w:t>
                        </w:r>
                        <w:r w:rsidRPr="00696864">
                          <w:rPr>
                            <w:rFonts w:ascii="Consolas" w:eastAsiaTheme="minorHAnsi" w:hAnsi="Consolas" w:cs="Consolas"/>
                            <w:color w:val="000000"/>
                            <w:sz w:val="17"/>
                            <w:szCs w:val="17"/>
                            <w:lang w:val="en-US" w:eastAsia="en-US"/>
                          </w:rPr>
                          <w:t xml:space="preserve"> </w:t>
                        </w:r>
                        <w:proofErr w:type="gramStart"/>
                        <w:r w:rsidRPr="00696864">
                          <w:rPr>
                            <w:rFonts w:ascii="Consolas" w:eastAsiaTheme="minorHAnsi" w:hAnsi="Consolas" w:cs="Consolas"/>
                            <w:color w:val="000000"/>
                            <w:sz w:val="17"/>
                            <w:szCs w:val="17"/>
                            <w:lang w:val="en-US" w:eastAsia="en-US"/>
                          </w:rPr>
                          <w:t>Draw(</w:t>
                        </w:r>
                        <w:proofErr w:type="gramEnd"/>
                        <w:r w:rsidRPr="00696864">
                          <w:rPr>
                            <w:rFonts w:ascii="Consolas" w:eastAsiaTheme="minorHAnsi" w:hAnsi="Consolas" w:cs="Consolas"/>
                            <w:color w:val="000000"/>
                            <w:sz w:val="17"/>
                            <w:szCs w:val="17"/>
                            <w:lang w:val="en-US" w:eastAsia="en-US"/>
                          </w:rPr>
                          <w:t>Wall[,] maze)</w:t>
                        </w:r>
                      </w:p>
                      <w:p w14:paraId="5AE48ED1" w14:textId="1F8A11AD"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0D47E07D"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proofErr w:type="gramStart"/>
                        <w:r w:rsidRPr="00696864">
                          <w:rPr>
                            <w:rFonts w:ascii="Consolas" w:eastAsiaTheme="minorHAnsi" w:hAnsi="Consolas" w:cs="Consolas"/>
                            <w:color w:val="000000"/>
                            <w:sz w:val="17"/>
                            <w:szCs w:val="17"/>
                            <w:lang w:val="en-US" w:eastAsia="en-US"/>
                          </w:rPr>
                          <w:t>generatePlayer</w:t>
                        </w:r>
                        <w:proofErr w:type="spellEnd"/>
                        <w:r w:rsidRPr="00696864">
                          <w:rPr>
                            <w:rFonts w:ascii="Consolas" w:eastAsiaTheme="minorHAnsi" w:hAnsi="Consolas" w:cs="Consolas"/>
                            <w:color w:val="000000"/>
                            <w:sz w:val="17"/>
                            <w:szCs w:val="17"/>
                            <w:lang w:val="en-US" w:eastAsia="en-US"/>
                          </w:rPr>
                          <w:t>(</w:t>
                        </w:r>
                        <w:proofErr w:type="gramEnd"/>
                        <w:r w:rsidRPr="00696864">
                          <w:rPr>
                            <w:rFonts w:ascii="Consolas" w:eastAsiaTheme="minorHAnsi" w:hAnsi="Consolas" w:cs="Consolas"/>
                            <w:color w:val="000000"/>
                            <w:sz w:val="17"/>
                            <w:szCs w:val="17"/>
                            <w:lang w:val="en-US" w:eastAsia="en-US"/>
                          </w:rPr>
                          <w:t>);</w:t>
                        </w:r>
                      </w:p>
                      <w:p w14:paraId="197BD8DB"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proofErr w:type="gramStart"/>
                        <w:r w:rsidRPr="00696864">
                          <w:rPr>
                            <w:rFonts w:ascii="Consolas" w:eastAsiaTheme="minorHAnsi" w:hAnsi="Consolas" w:cs="Consolas"/>
                            <w:color w:val="000000"/>
                            <w:sz w:val="17"/>
                            <w:szCs w:val="17"/>
                            <w:lang w:val="en-US" w:eastAsia="en-US"/>
                          </w:rPr>
                          <w:t>generateStartEnd</w:t>
                        </w:r>
                        <w:proofErr w:type="spellEnd"/>
                        <w:r w:rsidRPr="00696864">
                          <w:rPr>
                            <w:rFonts w:ascii="Consolas" w:eastAsiaTheme="minorHAnsi" w:hAnsi="Consolas" w:cs="Consolas"/>
                            <w:color w:val="000000"/>
                            <w:sz w:val="17"/>
                            <w:szCs w:val="17"/>
                            <w:lang w:val="en-US" w:eastAsia="en-US"/>
                          </w:rPr>
                          <w:t>(</w:t>
                        </w:r>
                        <w:proofErr w:type="gramEnd"/>
                        <w:r w:rsidRPr="00696864">
                          <w:rPr>
                            <w:rFonts w:ascii="Consolas" w:eastAsiaTheme="minorHAnsi" w:hAnsi="Consolas" w:cs="Consolas"/>
                            <w:color w:val="000000"/>
                            <w:sz w:val="17"/>
                            <w:szCs w:val="17"/>
                            <w:lang w:val="en-US" w:eastAsia="en-US"/>
                          </w:rPr>
                          <w:t>);</w:t>
                        </w:r>
                      </w:p>
                      <w:p w14:paraId="3F3AFAF0"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proofErr w:type="gramStart"/>
                        <w:r w:rsidRPr="00696864">
                          <w:rPr>
                            <w:rFonts w:ascii="Consolas" w:eastAsiaTheme="minorHAnsi" w:hAnsi="Consolas" w:cs="Consolas"/>
                            <w:color w:val="000000"/>
                            <w:sz w:val="17"/>
                            <w:szCs w:val="17"/>
                            <w:lang w:val="en-US" w:eastAsia="en-US"/>
                          </w:rPr>
                          <w:t>GenerateSaws</w:t>
                        </w:r>
                        <w:proofErr w:type="spellEnd"/>
                        <w:r w:rsidRPr="00696864">
                          <w:rPr>
                            <w:rFonts w:ascii="Consolas" w:eastAsiaTheme="minorHAnsi" w:hAnsi="Consolas" w:cs="Consolas"/>
                            <w:color w:val="000000"/>
                            <w:sz w:val="17"/>
                            <w:szCs w:val="17"/>
                            <w:lang w:val="en-US" w:eastAsia="en-US"/>
                          </w:rPr>
                          <w:t>(</w:t>
                        </w:r>
                        <w:proofErr w:type="gramEnd"/>
                        <w:r w:rsidRPr="00696864">
                          <w:rPr>
                            <w:rFonts w:ascii="Consolas" w:eastAsiaTheme="minorHAnsi" w:hAnsi="Consolas" w:cs="Consolas"/>
                            <w:color w:val="000000"/>
                            <w:sz w:val="17"/>
                            <w:szCs w:val="17"/>
                            <w:lang w:val="en-US" w:eastAsia="en-US"/>
                          </w:rPr>
                          <w:t>);</w:t>
                        </w:r>
                      </w:p>
                      <w:p w14:paraId="54B99790"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proofErr w:type="gramStart"/>
                        <w:r w:rsidRPr="00696864">
                          <w:rPr>
                            <w:rFonts w:ascii="Consolas" w:eastAsiaTheme="minorHAnsi" w:hAnsi="Consolas" w:cs="Consolas"/>
                            <w:color w:val="000000"/>
                            <w:sz w:val="17"/>
                            <w:szCs w:val="17"/>
                            <w:lang w:val="en-US" w:eastAsia="en-US"/>
                          </w:rPr>
                          <w:t>GeneratePoints</w:t>
                        </w:r>
                        <w:proofErr w:type="spellEnd"/>
                        <w:r w:rsidRPr="00696864">
                          <w:rPr>
                            <w:rFonts w:ascii="Consolas" w:eastAsiaTheme="minorHAnsi" w:hAnsi="Consolas" w:cs="Consolas"/>
                            <w:color w:val="000000"/>
                            <w:sz w:val="17"/>
                            <w:szCs w:val="17"/>
                            <w:lang w:val="en-US" w:eastAsia="en-US"/>
                          </w:rPr>
                          <w:t>(</w:t>
                        </w:r>
                        <w:proofErr w:type="gramEnd"/>
                        <w:r w:rsidRPr="00696864">
                          <w:rPr>
                            <w:rFonts w:ascii="Consolas" w:eastAsiaTheme="minorHAnsi" w:hAnsi="Consolas" w:cs="Consolas"/>
                            <w:color w:val="000000"/>
                            <w:sz w:val="17"/>
                            <w:szCs w:val="17"/>
                            <w:lang w:val="en-US" w:eastAsia="en-US"/>
                          </w:rPr>
                          <w:t>);</w:t>
                        </w:r>
                      </w:p>
                      <w:p w14:paraId="46156F19" w14:textId="0ED4E262"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proofErr w:type="gramStart"/>
                        <w:r w:rsidRPr="00696864">
                          <w:rPr>
                            <w:rFonts w:ascii="Consolas" w:eastAsiaTheme="minorHAnsi" w:hAnsi="Consolas" w:cs="Consolas"/>
                            <w:color w:val="000000"/>
                            <w:sz w:val="17"/>
                            <w:szCs w:val="17"/>
                            <w:lang w:val="en-US" w:eastAsia="en-US"/>
                          </w:rPr>
                          <w:t>GenerateHearts</w:t>
                        </w:r>
                        <w:proofErr w:type="spellEnd"/>
                        <w:r w:rsidRPr="00696864">
                          <w:rPr>
                            <w:rFonts w:ascii="Consolas" w:eastAsiaTheme="minorHAnsi" w:hAnsi="Consolas" w:cs="Consolas"/>
                            <w:color w:val="000000"/>
                            <w:sz w:val="17"/>
                            <w:szCs w:val="17"/>
                            <w:lang w:val="en-US" w:eastAsia="en-US"/>
                          </w:rPr>
                          <w:t>(</w:t>
                        </w:r>
                        <w:proofErr w:type="gramEnd"/>
                        <w:r w:rsidRPr="00696864">
                          <w:rPr>
                            <w:rFonts w:ascii="Consolas" w:eastAsiaTheme="minorHAnsi" w:hAnsi="Consolas" w:cs="Consolas"/>
                            <w:color w:val="000000"/>
                            <w:sz w:val="17"/>
                            <w:szCs w:val="17"/>
                            <w:lang w:val="en-US" w:eastAsia="en-US"/>
                          </w:rPr>
                          <w:t>);</w:t>
                        </w:r>
                      </w:p>
                      <w:p w14:paraId="3F53F3B7"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for</w:t>
                        </w: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int</w:t>
                        </w: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i</w:t>
                        </w:r>
                        <w:proofErr w:type="spellEnd"/>
                        <w:r w:rsidRPr="00696864">
                          <w:rPr>
                            <w:rFonts w:ascii="Consolas" w:eastAsiaTheme="minorHAnsi" w:hAnsi="Consolas" w:cs="Consolas"/>
                            <w:color w:val="000000"/>
                            <w:sz w:val="17"/>
                            <w:szCs w:val="17"/>
                            <w:lang w:val="en-US" w:eastAsia="en-US"/>
                          </w:rPr>
                          <w:t xml:space="preserve"> = 0; </w:t>
                        </w:r>
                        <w:proofErr w:type="spellStart"/>
                        <w:r w:rsidRPr="00696864">
                          <w:rPr>
                            <w:rFonts w:ascii="Consolas" w:eastAsiaTheme="minorHAnsi" w:hAnsi="Consolas" w:cs="Consolas"/>
                            <w:color w:val="000000"/>
                            <w:sz w:val="17"/>
                            <w:szCs w:val="17"/>
                            <w:lang w:val="en-US" w:eastAsia="en-US"/>
                          </w:rPr>
                          <w:t>i</w:t>
                        </w:r>
                        <w:proofErr w:type="spellEnd"/>
                        <w:r w:rsidRPr="00696864">
                          <w:rPr>
                            <w:rFonts w:ascii="Consolas" w:eastAsiaTheme="minorHAnsi" w:hAnsi="Consolas" w:cs="Consolas"/>
                            <w:color w:val="000000"/>
                            <w:sz w:val="17"/>
                            <w:szCs w:val="17"/>
                            <w:lang w:val="en-US" w:eastAsia="en-US"/>
                          </w:rPr>
                          <w:t xml:space="preserve"> &lt; Width; </w:t>
                        </w:r>
                        <w:proofErr w:type="spellStart"/>
                        <w:r w:rsidRPr="00696864">
                          <w:rPr>
                            <w:rFonts w:ascii="Consolas" w:eastAsiaTheme="minorHAnsi" w:hAnsi="Consolas" w:cs="Consolas"/>
                            <w:color w:val="000000"/>
                            <w:sz w:val="17"/>
                            <w:szCs w:val="17"/>
                            <w:lang w:val="en-US" w:eastAsia="en-US"/>
                          </w:rPr>
                          <w:t>i</w:t>
                        </w:r>
                        <w:proofErr w:type="spellEnd"/>
                        <w:r w:rsidRPr="00696864">
                          <w:rPr>
                            <w:rFonts w:ascii="Consolas" w:eastAsiaTheme="minorHAnsi" w:hAnsi="Consolas" w:cs="Consolas"/>
                            <w:color w:val="000000"/>
                            <w:sz w:val="17"/>
                            <w:szCs w:val="17"/>
                            <w:lang w:val="en-US" w:eastAsia="en-US"/>
                          </w:rPr>
                          <w:t>++)</w:t>
                        </w:r>
                      </w:p>
                      <w:p w14:paraId="12B980F6"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719509CC"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for</w:t>
                        </w: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int</w:t>
                        </w:r>
                        <w:r w:rsidRPr="00696864">
                          <w:rPr>
                            <w:rFonts w:ascii="Consolas" w:eastAsiaTheme="minorHAnsi" w:hAnsi="Consolas" w:cs="Consolas"/>
                            <w:color w:val="000000"/>
                            <w:sz w:val="17"/>
                            <w:szCs w:val="17"/>
                            <w:lang w:val="en-US" w:eastAsia="en-US"/>
                          </w:rPr>
                          <w:t xml:space="preserve"> j = 0; j &lt; Height; </w:t>
                        </w:r>
                        <w:proofErr w:type="spellStart"/>
                        <w:r w:rsidRPr="00696864">
                          <w:rPr>
                            <w:rFonts w:ascii="Consolas" w:eastAsiaTheme="minorHAnsi" w:hAnsi="Consolas" w:cs="Consolas"/>
                            <w:color w:val="000000"/>
                            <w:sz w:val="17"/>
                            <w:szCs w:val="17"/>
                            <w:lang w:val="en-US" w:eastAsia="en-US"/>
                          </w:rPr>
                          <w:t>j++</w:t>
                        </w:r>
                        <w:proofErr w:type="spellEnd"/>
                        <w:r w:rsidRPr="00696864">
                          <w:rPr>
                            <w:rFonts w:ascii="Consolas" w:eastAsiaTheme="minorHAnsi" w:hAnsi="Consolas" w:cs="Consolas"/>
                            <w:color w:val="000000"/>
                            <w:sz w:val="17"/>
                            <w:szCs w:val="17"/>
                            <w:lang w:val="en-US" w:eastAsia="en-US"/>
                          </w:rPr>
                          <w:t>)</w:t>
                        </w:r>
                      </w:p>
                      <w:p w14:paraId="7DA5CC4B"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5C9B5CBE"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var</w:t>
                        </w:r>
                        <w:r w:rsidRPr="00696864">
                          <w:rPr>
                            <w:rFonts w:ascii="Consolas" w:eastAsiaTheme="minorHAnsi" w:hAnsi="Consolas" w:cs="Consolas"/>
                            <w:color w:val="000000"/>
                            <w:sz w:val="17"/>
                            <w:szCs w:val="17"/>
                            <w:lang w:val="en-US" w:eastAsia="en-US"/>
                          </w:rPr>
                          <w:t xml:space="preserve"> cell = </w:t>
                        </w:r>
                        <w:proofErr w:type="gramStart"/>
                        <w:r w:rsidRPr="00696864">
                          <w:rPr>
                            <w:rFonts w:ascii="Consolas" w:eastAsiaTheme="minorHAnsi" w:hAnsi="Consolas" w:cs="Consolas"/>
                            <w:color w:val="000000"/>
                            <w:sz w:val="17"/>
                            <w:szCs w:val="17"/>
                            <w:lang w:val="en-US" w:eastAsia="en-US"/>
                          </w:rPr>
                          <w:t>maze[</w:t>
                        </w:r>
                        <w:proofErr w:type="spellStart"/>
                        <w:proofErr w:type="gramEnd"/>
                        <w:r w:rsidRPr="00696864">
                          <w:rPr>
                            <w:rFonts w:ascii="Consolas" w:eastAsiaTheme="minorHAnsi" w:hAnsi="Consolas" w:cs="Consolas"/>
                            <w:color w:val="000000"/>
                            <w:sz w:val="17"/>
                            <w:szCs w:val="17"/>
                            <w:lang w:val="en-US" w:eastAsia="en-US"/>
                          </w:rPr>
                          <w:t>i</w:t>
                        </w:r>
                        <w:proofErr w:type="spellEnd"/>
                        <w:r w:rsidRPr="00696864">
                          <w:rPr>
                            <w:rFonts w:ascii="Consolas" w:eastAsiaTheme="minorHAnsi" w:hAnsi="Consolas" w:cs="Consolas"/>
                            <w:color w:val="000000"/>
                            <w:sz w:val="17"/>
                            <w:szCs w:val="17"/>
                            <w:lang w:val="en-US" w:eastAsia="en-US"/>
                          </w:rPr>
                          <w:t>, j];</w:t>
                        </w:r>
                      </w:p>
                      <w:p w14:paraId="4F41DCD5"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var</w:t>
                        </w:r>
                        <w:r w:rsidRPr="00696864">
                          <w:rPr>
                            <w:rFonts w:ascii="Consolas" w:eastAsiaTheme="minorHAnsi" w:hAnsi="Consolas" w:cs="Consolas"/>
                            <w:color w:val="000000"/>
                            <w:sz w:val="17"/>
                            <w:szCs w:val="17"/>
                            <w:lang w:val="en-US" w:eastAsia="en-US"/>
                          </w:rPr>
                          <w:t xml:space="preserve"> position = </w:t>
                        </w:r>
                        <w:r w:rsidRPr="00696864">
                          <w:rPr>
                            <w:rFonts w:ascii="Consolas" w:eastAsiaTheme="minorHAnsi" w:hAnsi="Consolas" w:cs="Consolas"/>
                            <w:color w:val="0000FF"/>
                            <w:sz w:val="17"/>
                            <w:szCs w:val="17"/>
                            <w:lang w:val="en-US" w:eastAsia="en-US"/>
                          </w:rPr>
                          <w:t>new</w:t>
                        </w:r>
                        <w:r w:rsidRPr="00696864">
                          <w:rPr>
                            <w:rFonts w:ascii="Consolas" w:eastAsiaTheme="minorHAnsi" w:hAnsi="Consolas" w:cs="Consolas"/>
                            <w:color w:val="000000"/>
                            <w:sz w:val="17"/>
                            <w:szCs w:val="17"/>
                            <w:lang w:val="en-US" w:eastAsia="en-US"/>
                          </w:rPr>
                          <w:t xml:space="preserve"> Vector3(-Width / 2 + </w:t>
                        </w:r>
                        <w:proofErr w:type="spellStart"/>
                        <w:r w:rsidRPr="00696864">
                          <w:rPr>
                            <w:rFonts w:ascii="Consolas" w:eastAsiaTheme="minorHAnsi" w:hAnsi="Consolas" w:cs="Consolas"/>
                            <w:color w:val="000000"/>
                            <w:sz w:val="17"/>
                            <w:szCs w:val="17"/>
                            <w:lang w:val="en-US" w:eastAsia="en-US"/>
                          </w:rPr>
                          <w:t>i</w:t>
                        </w:r>
                        <w:proofErr w:type="spellEnd"/>
                        <w:r w:rsidRPr="00696864">
                          <w:rPr>
                            <w:rFonts w:ascii="Consolas" w:eastAsiaTheme="minorHAnsi" w:hAnsi="Consolas" w:cs="Consolas"/>
                            <w:color w:val="000000"/>
                            <w:sz w:val="17"/>
                            <w:szCs w:val="17"/>
                            <w:lang w:val="en-US" w:eastAsia="en-US"/>
                          </w:rPr>
                          <w:t xml:space="preserve">, 1f, -Height / 2 + </w:t>
                        </w:r>
                        <w:proofErr w:type="gramStart"/>
                        <w:r w:rsidRPr="00696864">
                          <w:rPr>
                            <w:rFonts w:ascii="Consolas" w:eastAsiaTheme="minorHAnsi" w:hAnsi="Consolas" w:cs="Consolas"/>
                            <w:color w:val="000000"/>
                            <w:sz w:val="17"/>
                            <w:szCs w:val="17"/>
                            <w:lang w:val="en-US" w:eastAsia="en-US"/>
                          </w:rPr>
                          <w:t>j);</w:t>
                        </w:r>
                        <w:r w:rsidRPr="00696864">
                          <w:rPr>
                            <w:rFonts w:ascii="Consolas" w:eastAsiaTheme="minorHAnsi" w:hAnsi="Consolas" w:cs="Consolas"/>
                            <w:color w:val="008000"/>
                            <w:sz w:val="17"/>
                            <w:szCs w:val="17"/>
                            <w:lang w:val="en-US" w:eastAsia="en-US"/>
                          </w:rPr>
                          <w:t>/</w:t>
                        </w:r>
                        <w:proofErr w:type="gramEnd"/>
                        <w:r w:rsidRPr="00696864">
                          <w:rPr>
                            <w:rFonts w:ascii="Consolas" w:eastAsiaTheme="minorHAnsi" w:hAnsi="Consolas" w:cs="Consolas"/>
                            <w:color w:val="008000"/>
                            <w:sz w:val="17"/>
                            <w:szCs w:val="17"/>
                            <w:lang w:val="en-US" w:eastAsia="en-US"/>
                          </w:rPr>
                          <w:t>/OFFSET of the middle of the cell, so there's a path</w:t>
                        </w:r>
                      </w:p>
                      <w:p w14:paraId="2CC1C23A"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var</w:t>
                        </w: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rnd</w:t>
                        </w:r>
                        <w:proofErr w:type="spellEnd"/>
                        <w:r w:rsidRPr="00696864">
                          <w:rPr>
                            <w:rFonts w:ascii="Consolas" w:eastAsiaTheme="minorHAnsi" w:hAnsi="Consolas" w:cs="Consolas"/>
                            <w:color w:val="000000"/>
                            <w:sz w:val="17"/>
                            <w:szCs w:val="17"/>
                            <w:lang w:val="en-US" w:eastAsia="en-US"/>
                          </w:rPr>
                          <w:t xml:space="preserve"> = </w:t>
                        </w:r>
                        <w:proofErr w:type="spellStart"/>
                        <w:r w:rsidRPr="00696864">
                          <w:rPr>
                            <w:rFonts w:ascii="Consolas" w:eastAsiaTheme="minorHAnsi" w:hAnsi="Consolas" w:cs="Consolas"/>
                            <w:color w:val="000000"/>
                            <w:sz w:val="17"/>
                            <w:szCs w:val="17"/>
                            <w:lang w:val="en-US" w:eastAsia="en-US"/>
                          </w:rPr>
                          <w:t>Random.Range</w:t>
                        </w:r>
                        <w:proofErr w:type="spellEnd"/>
                        <w:r w:rsidRPr="00696864">
                          <w:rPr>
                            <w:rFonts w:ascii="Consolas" w:eastAsiaTheme="minorHAnsi" w:hAnsi="Consolas" w:cs="Consolas"/>
                            <w:color w:val="000000"/>
                            <w:sz w:val="17"/>
                            <w:szCs w:val="17"/>
                            <w:lang w:val="en-US" w:eastAsia="en-US"/>
                          </w:rPr>
                          <w:t>(1, 11</w:t>
                        </w:r>
                        <w:proofErr w:type="gramStart"/>
                        <w:r w:rsidRPr="00696864">
                          <w:rPr>
                            <w:rFonts w:ascii="Consolas" w:eastAsiaTheme="minorHAnsi" w:hAnsi="Consolas" w:cs="Consolas"/>
                            <w:color w:val="000000"/>
                            <w:sz w:val="17"/>
                            <w:szCs w:val="17"/>
                            <w:lang w:val="en-US" w:eastAsia="en-US"/>
                          </w:rPr>
                          <w:t>);</w:t>
                        </w:r>
                        <w:proofErr w:type="gramEnd"/>
                      </w:p>
                      <w:p w14:paraId="204505A9"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p>
                      <w:p w14:paraId="12F6EF07"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gramStart"/>
                        <w:r w:rsidRPr="00696864">
                          <w:rPr>
                            <w:rFonts w:ascii="Consolas" w:eastAsiaTheme="minorHAnsi" w:hAnsi="Consolas" w:cs="Consolas"/>
                            <w:color w:val="0000FF"/>
                            <w:sz w:val="17"/>
                            <w:szCs w:val="17"/>
                            <w:lang w:val="en-US" w:eastAsia="en-US"/>
                          </w:rPr>
                          <w:t>if</w:t>
                        </w:r>
                        <w:r w:rsidRPr="00696864">
                          <w:rPr>
                            <w:rFonts w:ascii="Consolas" w:eastAsiaTheme="minorHAnsi" w:hAnsi="Consolas" w:cs="Consolas"/>
                            <w:color w:val="000000"/>
                            <w:sz w:val="17"/>
                            <w:szCs w:val="17"/>
                            <w:lang w:val="en-US" w:eastAsia="en-US"/>
                          </w:rPr>
                          <w:t>(</w:t>
                        </w:r>
                        <w:proofErr w:type="spellStart"/>
                        <w:proofErr w:type="gramEnd"/>
                        <w:r w:rsidRPr="00696864">
                          <w:rPr>
                            <w:rFonts w:ascii="Consolas" w:eastAsiaTheme="minorHAnsi" w:hAnsi="Consolas" w:cs="Consolas"/>
                            <w:color w:val="000000"/>
                            <w:sz w:val="17"/>
                            <w:szCs w:val="17"/>
                            <w:lang w:val="en-US" w:eastAsia="en-US"/>
                          </w:rPr>
                          <w:t>rnd</w:t>
                        </w:r>
                        <w:proofErr w:type="spellEnd"/>
                        <w:r w:rsidRPr="00696864">
                          <w:rPr>
                            <w:rFonts w:ascii="Consolas" w:eastAsiaTheme="minorHAnsi" w:hAnsi="Consolas" w:cs="Consolas"/>
                            <w:color w:val="000000"/>
                            <w:sz w:val="17"/>
                            <w:szCs w:val="17"/>
                            <w:lang w:val="en-US" w:eastAsia="en-US"/>
                          </w:rPr>
                          <w:t xml:space="preserve"> &gt; 6 &amp;&amp; </w:t>
                        </w:r>
                        <w:proofErr w:type="spellStart"/>
                        <w:r w:rsidRPr="00696864">
                          <w:rPr>
                            <w:rFonts w:ascii="Consolas" w:eastAsiaTheme="minorHAnsi" w:hAnsi="Consolas" w:cs="Consolas"/>
                            <w:color w:val="000000"/>
                            <w:sz w:val="17"/>
                            <w:szCs w:val="17"/>
                            <w:lang w:val="en-US" w:eastAsia="en-US"/>
                          </w:rPr>
                          <w:t>rnd</w:t>
                        </w:r>
                        <w:proofErr w:type="spellEnd"/>
                        <w:r w:rsidRPr="00696864">
                          <w:rPr>
                            <w:rFonts w:ascii="Consolas" w:eastAsiaTheme="minorHAnsi" w:hAnsi="Consolas" w:cs="Consolas"/>
                            <w:color w:val="000000"/>
                            <w:sz w:val="17"/>
                            <w:szCs w:val="17"/>
                            <w:lang w:val="en-US" w:eastAsia="en-US"/>
                          </w:rPr>
                          <w:t xml:space="preserve"> &lt;=9)</w:t>
                        </w:r>
                      </w:p>
                      <w:p w14:paraId="263C8FB9"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7C627E2D"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placeIceFloor</w:t>
                        </w:r>
                        <w:proofErr w:type="spellEnd"/>
                        <w:r w:rsidRPr="00696864">
                          <w:rPr>
                            <w:rFonts w:ascii="Consolas" w:eastAsiaTheme="minorHAnsi" w:hAnsi="Consolas" w:cs="Consolas"/>
                            <w:color w:val="000000"/>
                            <w:sz w:val="17"/>
                            <w:szCs w:val="17"/>
                            <w:lang w:val="en-US" w:eastAsia="en-US"/>
                          </w:rPr>
                          <w:t>(position</w:t>
                        </w:r>
                        <w:proofErr w:type="gramStart"/>
                        <w:r w:rsidRPr="00696864">
                          <w:rPr>
                            <w:rFonts w:ascii="Consolas" w:eastAsiaTheme="minorHAnsi" w:hAnsi="Consolas" w:cs="Consolas"/>
                            <w:color w:val="000000"/>
                            <w:sz w:val="17"/>
                            <w:szCs w:val="17"/>
                            <w:lang w:val="en-US" w:eastAsia="en-US"/>
                          </w:rPr>
                          <w:t>);</w:t>
                        </w:r>
                        <w:proofErr w:type="gramEnd"/>
                      </w:p>
                      <w:p w14:paraId="698F799C"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403939DA"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else</w:t>
                        </w:r>
                        <w:r w:rsidRPr="00696864">
                          <w:rPr>
                            <w:rFonts w:ascii="Consolas" w:eastAsiaTheme="minorHAnsi" w:hAnsi="Consolas" w:cs="Consolas"/>
                            <w:color w:val="000000"/>
                            <w:sz w:val="17"/>
                            <w:szCs w:val="17"/>
                            <w:lang w:val="en-US" w:eastAsia="en-US"/>
                          </w:rPr>
                          <w:t xml:space="preserve"> </w:t>
                        </w:r>
                        <w:proofErr w:type="gramStart"/>
                        <w:r w:rsidRPr="00696864">
                          <w:rPr>
                            <w:rFonts w:ascii="Consolas" w:eastAsiaTheme="minorHAnsi" w:hAnsi="Consolas" w:cs="Consolas"/>
                            <w:color w:val="0000FF"/>
                            <w:sz w:val="17"/>
                            <w:szCs w:val="17"/>
                            <w:lang w:val="en-US" w:eastAsia="en-US"/>
                          </w:rPr>
                          <w:t>if</w:t>
                        </w:r>
                        <w:r w:rsidRPr="00696864">
                          <w:rPr>
                            <w:rFonts w:ascii="Consolas" w:eastAsiaTheme="minorHAnsi" w:hAnsi="Consolas" w:cs="Consolas"/>
                            <w:color w:val="000000"/>
                            <w:sz w:val="17"/>
                            <w:szCs w:val="17"/>
                            <w:lang w:val="en-US" w:eastAsia="en-US"/>
                          </w:rPr>
                          <w:t>(</w:t>
                        </w:r>
                        <w:proofErr w:type="spellStart"/>
                        <w:proofErr w:type="gramEnd"/>
                        <w:r w:rsidRPr="00696864">
                          <w:rPr>
                            <w:rFonts w:ascii="Consolas" w:eastAsiaTheme="minorHAnsi" w:hAnsi="Consolas" w:cs="Consolas"/>
                            <w:color w:val="000000"/>
                            <w:sz w:val="17"/>
                            <w:szCs w:val="17"/>
                            <w:lang w:val="en-US" w:eastAsia="en-US"/>
                          </w:rPr>
                          <w:t>rnd</w:t>
                        </w:r>
                        <w:proofErr w:type="spellEnd"/>
                        <w:r w:rsidRPr="00696864">
                          <w:rPr>
                            <w:rFonts w:ascii="Consolas" w:eastAsiaTheme="minorHAnsi" w:hAnsi="Consolas" w:cs="Consolas"/>
                            <w:color w:val="000000"/>
                            <w:sz w:val="17"/>
                            <w:szCs w:val="17"/>
                            <w:lang w:val="en-US" w:eastAsia="en-US"/>
                          </w:rPr>
                          <w:t xml:space="preserve"> &gt; 9)</w:t>
                        </w:r>
                      </w:p>
                      <w:p w14:paraId="6E6D346A"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6E80A6A3"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placeHoney</w:t>
                        </w:r>
                        <w:proofErr w:type="spellEnd"/>
                        <w:r w:rsidRPr="00696864">
                          <w:rPr>
                            <w:rFonts w:ascii="Consolas" w:eastAsiaTheme="minorHAnsi" w:hAnsi="Consolas" w:cs="Consolas"/>
                            <w:color w:val="000000"/>
                            <w:sz w:val="17"/>
                            <w:szCs w:val="17"/>
                            <w:lang w:val="en-US" w:eastAsia="en-US"/>
                          </w:rPr>
                          <w:t>(position</w:t>
                        </w:r>
                        <w:proofErr w:type="gramStart"/>
                        <w:r w:rsidRPr="00696864">
                          <w:rPr>
                            <w:rFonts w:ascii="Consolas" w:eastAsiaTheme="minorHAnsi" w:hAnsi="Consolas" w:cs="Consolas"/>
                            <w:color w:val="000000"/>
                            <w:sz w:val="17"/>
                            <w:szCs w:val="17"/>
                            <w:lang w:val="en-US" w:eastAsia="en-US"/>
                          </w:rPr>
                          <w:t>);</w:t>
                        </w:r>
                        <w:proofErr w:type="gramEnd"/>
                      </w:p>
                      <w:p w14:paraId="5885BD37"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1DB8C684"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else</w:t>
                        </w:r>
                      </w:p>
                      <w:p w14:paraId="54A48022"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45D46B72"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placeFloor</w:t>
                        </w:r>
                        <w:proofErr w:type="spellEnd"/>
                        <w:r w:rsidRPr="00696864">
                          <w:rPr>
                            <w:rFonts w:ascii="Consolas" w:eastAsiaTheme="minorHAnsi" w:hAnsi="Consolas" w:cs="Consolas"/>
                            <w:color w:val="000000"/>
                            <w:sz w:val="17"/>
                            <w:szCs w:val="17"/>
                            <w:lang w:val="en-US" w:eastAsia="en-US"/>
                          </w:rPr>
                          <w:t>(position</w:t>
                        </w:r>
                        <w:proofErr w:type="gramStart"/>
                        <w:r w:rsidRPr="00696864">
                          <w:rPr>
                            <w:rFonts w:ascii="Consolas" w:eastAsiaTheme="minorHAnsi" w:hAnsi="Consolas" w:cs="Consolas"/>
                            <w:color w:val="000000"/>
                            <w:sz w:val="17"/>
                            <w:szCs w:val="17"/>
                            <w:lang w:val="en-US" w:eastAsia="en-US"/>
                          </w:rPr>
                          <w:t>);</w:t>
                        </w:r>
                        <w:proofErr w:type="gramEnd"/>
                      </w:p>
                      <w:p w14:paraId="64BE282F" w14:textId="17FD767D"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6E188C4F"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if</w:t>
                        </w:r>
                        <w:r w:rsidRPr="00696864">
                          <w:rPr>
                            <w:rFonts w:ascii="Consolas" w:eastAsiaTheme="minorHAnsi" w:hAnsi="Consolas" w:cs="Consolas"/>
                            <w:color w:val="000000"/>
                            <w:sz w:val="17"/>
                            <w:szCs w:val="17"/>
                            <w:lang w:val="en-US" w:eastAsia="en-US"/>
                          </w:rPr>
                          <w:t xml:space="preserve"> (</w:t>
                        </w:r>
                        <w:proofErr w:type="spellStart"/>
                        <w:proofErr w:type="gramStart"/>
                        <w:r w:rsidRPr="00696864">
                          <w:rPr>
                            <w:rFonts w:ascii="Consolas" w:eastAsiaTheme="minorHAnsi" w:hAnsi="Consolas" w:cs="Consolas"/>
                            <w:color w:val="000000"/>
                            <w:sz w:val="17"/>
                            <w:szCs w:val="17"/>
                            <w:lang w:val="en-US" w:eastAsia="en-US"/>
                          </w:rPr>
                          <w:t>cell.HasFlag</w:t>
                        </w:r>
                        <w:proofErr w:type="spellEnd"/>
                        <w:proofErr w:type="gramEnd"/>
                        <w:r w:rsidRPr="00696864">
                          <w:rPr>
                            <w:rFonts w:ascii="Consolas" w:eastAsiaTheme="minorHAnsi" w:hAnsi="Consolas" w:cs="Consolas"/>
                            <w:color w:val="000000"/>
                            <w:sz w:val="17"/>
                            <w:szCs w:val="17"/>
                            <w:lang w:val="en-US" w:eastAsia="en-US"/>
                          </w:rPr>
                          <w:t>(</w:t>
                        </w:r>
                        <w:proofErr w:type="spellStart"/>
                        <w:r w:rsidRPr="00696864">
                          <w:rPr>
                            <w:rFonts w:ascii="Consolas" w:eastAsiaTheme="minorHAnsi" w:hAnsi="Consolas" w:cs="Consolas"/>
                            <w:color w:val="000000"/>
                            <w:sz w:val="17"/>
                            <w:szCs w:val="17"/>
                            <w:lang w:val="en-US" w:eastAsia="en-US"/>
                          </w:rPr>
                          <w:t>Wall.UP</w:t>
                        </w:r>
                        <w:proofErr w:type="spellEnd"/>
                        <w:r w:rsidRPr="00696864">
                          <w:rPr>
                            <w:rFonts w:ascii="Consolas" w:eastAsiaTheme="minorHAnsi" w:hAnsi="Consolas" w:cs="Consolas"/>
                            <w:color w:val="000000"/>
                            <w:sz w:val="17"/>
                            <w:szCs w:val="17"/>
                            <w:lang w:val="en-US" w:eastAsia="en-US"/>
                          </w:rPr>
                          <w:t>))</w:t>
                        </w:r>
                      </w:p>
                      <w:p w14:paraId="3ECB93F5"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22F7EF27"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var</w:t>
                        </w: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topWall</w:t>
                        </w:r>
                        <w:proofErr w:type="spellEnd"/>
                        <w:r w:rsidRPr="00696864">
                          <w:rPr>
                            <w:rFonts w:ascii="Consolas" w:eastAsiaTheme="minorHAnsi" w:hAnsi="Consolas" w:cs="Consolas"/>
                            <w:color w:val="000000"/>
                            <w:sz w:val="17"/>
                            <w:szCs w:val="17"/>
                            <w:lang w:val="en-US" w:eastAsia="en-US"/>
                          </w:rPr>
                          <w:t xml:space="preserve"> = </w:t>
                        </w:r>
                        <w:proofErr w:type="gramStart"/>
                        <w:r w:rsidRPr="00696864">
                          <w:rPr>
                            <w:rFonts w:ascii="Consolas" w:eastAsiaTheme="minorHAnsi" w:hAnsi="Consolas" w:cs="Consolas"/>
                            <w:color w:val="000000"/>
                            <w:sz w:val="17"/>
                            <w:szCs w:val="17"/>
                            <w:lang w:val="en-US" w:eastAsia="en-US"/>
                          </w:rPr>
                          <w:t>Instantiate(</w:t>
                        </w:r>
                        <w:proofErr w:type="spellStart"/>
                        <w:proofErr w:type="gramEnd"/>
                        <w:r w:rsidRPr="00696864">
                          <w:rPr>
                            <w:rFonts w:ascii="Consolas" w:eastAsiaTheme="minorHAnsi" w:hAnsi="Consolas" w:cs="Consolas"/>
                            <w:color w:val="000000"/>
                            <w:sz w:val="17"/>
                            <w:szCs w:val="17"/>
                            <w:lang w:val="en-US" w:eastAsia="en-US"/>
                          </w:rPr>
                          <w:t>wallPrefab</w:t>
                        </w:r>
                        <w:proofErr w:type="spellEnd"/>
                        <w:r w:rsidRPr="00696864">
                          <w:rPr>
                            <w:rFonts w:ascii="Consolas" w:eastAsiaTheme="minorHAnsi" w:hAnsi="Consolas" w:cs="Consolas"/>
                            <w:color w:val="000000"/>
                            <w:sz w:val="17"/>
                            <w:szCs w:val="17"/>
                            <w:lang w:val="en-US" w:eastAsia="en-US"/>
                          </w:rPr>
                          <w:t xml:space="preserve">, transform) </w:t>
                        </w:r>
                        <w:r w:rsidRPr="00696864">
                          <w:rPr>
                            <w:rFonts w:ascii="Consolas" w:eastAsiaTheme="minorHAnsi" w:hAnsi="Consolas" w:cs="Consolas"/>
                            <w:color w:val="0000FF"/>
                            <w:sz w:val="17"/>
                            <w:szCs w:val="17"/>
                            <w:lang w:val="en-US" w:eastAsia="en-US"/>
                          </w:rPr>
                          <w:t>as</w:t>
                        </w:r>
                        <w:r w:rsidRPr="00696864">
                          <w:rPr>
                            <w:rFonts w:ascii="Consolas" w:eastAsiaTheme="minorHAnsi" w:hAnsi="Consolas" w:cs="Consolas"/>
                            <w:color w:val="000000"/>
                            <w:sz w:val="17"/>
                            <w:szCs w:val="17"/>
                            <w:lang w:val="en-US" w:eastAsia="en-US"/>
                          </w:rPr>
                          <w:t xml:space="preserve"> Transform;</w:t>
                        </w:r>
                      </w:p>
                      <w:p w14:paraId="1C9E7A25"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topWall.position</w:t>
                        </w:r>
                        <w:proofErr w:type="spellEnd"/>
                        <w:r w:rsidRPr="00696864">
                          <w:rPr>
                            <w:rFonts w:ascii="Consolas" w:eastAsiaTheme="minorHAnsi" w:hAnsi="Consolas" w:cs="Consolas"/>
                            <w:color w:val="000000"/>
                            <w:sz w:val="17"/>
                            <w:szCs w:val="17"/>
                            <w:lang w:val="en-US" w:eastAsia="en-US"/>
                          </w:rPr>
                          <w:t xml:space="preserve"> = position + </w:t>
                        </w:r>
                        <w:r w:rsidRPr="00696864">
                          <w:rPr>
                            <w:rFonts w:ascii="Consolas" w:eastAsiaTheme="minorHAnsi" w:hAnsi="Consolas" w:cs="Consolas"/>
                            <w:color w:val="0000FF"/>
                            <w:sz w:val="17"/>
                            <w:szCs w:val="17"/>
                            <w:lang w:val="en-US" w:eastAsia="en-US"/>
                          </w:rPr>
                          <w:t>new</w:t>
                        </w:r>
                        <w:r w:rsidRPr="00696864">
                          <w:rPr>
                            <w:rFonts w:ascii="Consolas" w:eastAsiaTheme="minorHAnsi" w:hAnsi="Consolas" w:cs="Consolas"/>
                            <w:color w:val="000000"/>
                            <w:sz w:val="17"/>
                            <w:szCs w:val="17"/>
                            <w:lang w:val="en-US" w:eastAsia="en-US"/>
                          </w:rPr>
                          <w:t xml:space="preserve"> Vector3(0, 0, size/2</w:t>
                        </w:r>
                        <w:proofErr w:type="gramStart"/>
                        <w:r w:rsidRPr="00696864">
                          <w:rPr>
                            <w:rFonts w:ascii="Consolas" w:eastAsiaTheme="minorHAnsi" w:hAnsi="Consolas" w:cs="Consolas"/>
                            <w:color w:val="000000"/>
                            <w:sz w:val="17"/>
                            <w:szCs w:val="17"/>
                            <w:lang w:val="en-US" w:eastAsia="en-US"/>
                          </w:rPr>
                          <w:t>);</w:t>
                        </w:r>
                        <w:proofErr w:type="gramEnd"/>
                      </w:p>
                      <w:p w14:paraId="06C0A228"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topWall.localScale</w:t>
                        </w:r>
                        <w:proofErr w:type="spellEnd"/>
                        <w:r w:rsidRPr="00696864">
                          <w:rPr>
                            <w:rFonts w:ascii="Consolas" w:eastAsiaTheme="minorHAnsi" w:hAnsi="Consolas" w:cs="Consolas"/>
                            <w:color w:val="000000"/>
                            <w:sz w:val="17"/>
                            <w:szCs w:val="17"/>
                            <w:lang w:val="en-US" w:eastAsia="en-US"/>
                          </w:rPr>
                          <w:t xml:space="preserve"> = </w:t>
                        </w:r>
                        <w:r w:rsidRPr="00696864">
                          <w:rPr>
                            <w:rFonts w:ascii="Consolas" w:eastAsiaTheme="minorHAnsi" w:hAnsi="Consolas" w:cs="Consolas"/>
                            <w:color w:val="0000FF"/>
                            <w:sz w:val="17"/>
                            <w:szCs w:val="17"/>
                            <w:lang w:val="en-US" w:eastAsia="en-US"/>
                          </w:rPr>
                          <w:t>new</w:t>
                        </w:r>
                        <w:r w:rsidRPr="00696864">
                          <w:rPr>
                            <w:rFonts w:ascii="Consolas" w:eastAsiaTheme="minorHAnsi" w:hAnsi="Consolas" w:cs="Consolas"/>
                            <w:color w:val="000000"/>
                            <w:sz w:val="17"/>
                            <w:szCs w:val="17"/>
                            <w:lang w:val="en-US" w:eastAsia="en-US"/>
                          </w:rPr>
                          <w:t xml:space="preserve"> Vector3(size, </w:t>
                        </w:r>
                        <w:proofErr w:type="spellStart"/>
                        <w:proofErr w:type="gramStart"/>
                        <w:r w:rsidRPr="00696864">
                          <w:rPr>
                            <w:rFonts w:ascii="Consolas" w:eastAsiaTheme="minorHAnsi" w:hAnsi="Consolas" w:cs="Consolas"/>
                            <w:color w:val="000000"/>
                            <w:sz w:val="17"/>
                            <w:szCs w:val="17"/>
                            <w:lang w:val="en-US" w:eastAsia="en-US"/>
                          </w:rPr>
                          <w:t>topWall.localScale.y</w:t>
                        </w:r>
                        <w:proofErr w:type="spellEnd"/>
                        <w:proofErr w:type="gramEnd"/>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topWall.localScale.z</w:t>
                        </w:r>
                        <w:proofErr w:type="spellEnd"/>
                        <w:r w:rsidRPr="00696864">
                          <w:rPr>
                            <w:rFonts w:ascii="Consolas" w:eastAsiaTheme="minorHAnsi" w:hAnsi="Consolas" w:cs="Consolas"/>
                            <w:color w:val="000000"/>
                            <w:sz w:val="17"/>
                            <w:szCs w:val="17"/>
                            <w:lang w:val="en-US" w:eastAsia="en-US"/>
                          </w:rPr>
                          <w:t>);</w:t>
                        </w:r>
                      </w:p>
                      <w:p w14:paraId="179BF73E" w14:textId="71B74551"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5568B6D3"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if</w:t>
                        </w:r>
                        <w:r w:rsidRPr="00696864">
                          <w:rPr>
                            <w:rFonts w:ascii="Consolas" w:eastAsiaTheme="minorHAnsi" w:hAnsi="Consolas" w:cs="Consolas"/>
                            <w:color w:val="000000"/>
                            <w:sz w:val="17"/>
                            <w:szCs w:val="17"/>
                            <w:lang w:val="en-US" w:eastAsia="en-US"/>
                          </w:rPr>
                          <w:t xml:space="preserve"> (</w:t>
                        </w:r>
                        <w:proofErr w:type="spellStart"/>
                        <w:proofErr w:type="gramStart"/>
                        <w:r w:rsidRPr="00696864">
                          <w:rPr>
                            <w:rFonts w:ascii="Consolas" w:eastAsiaTheme="minorHAnsi" w:hAnsi="Consolas" w:cs="Consolas"/>
                            <w:color w:val="000000"/>
                            <w:sz w:val="17"/>
                            <w:szCs w:val="17"/>
                            <w:lang w:val="en-US" w:eastAsia="en-US"/>
                          </w:rPr>
                          <w:t>cell.HasFlag</w:t>
                        </w:r>
                        <w:proofErr w:type="spellEnd"/>
                        <w:proofErr w:type="gramEnd"/>
                        <w:r w:rsidRPr="00696864">
                          <w:rPr>
                            <w:rFonts w:ascii="Consolas" w:eastAsiaTheme="minorHAnsi" w:hAnsi="Consolas" w:cs="Consolas"/>
                            <w:color w:val="000000"/>
                            <w:sz w:val="17"/>
                            <w:szCs w:val="17"/>
                            <w:lang w:val="en-US" w:eastAsia="en-US"/>
                          </w:rPr>
                          <w:t>(</w:t>
                        </w:r>
                        <w:proofErr w:type="spellStart"/>
                        <w:r w:rsidRPr="00696864">
                          <w:rPr>
                            <w:rFonts w:ascii="Consolas" w:eastAsiaTheme="minorHAnsi" w:hAnsi="Consolas" w:cs="Consolas"/>
                            <w:color w:val="000000"/>
                            <w:sz w:val="17"/>
                            <w:szCs w:val="17"/>
                            <w:lang w:val="en-US" w:eastAsia="en-US"/>
                          </w:rPr>
                          <w:t>Wall.LEFT</w:t>
                        </w:r>
                        <w:proofErr w:type="spellEnd"/>
                        <w:r w:rsidRPr="00696864">
                          <w:rPr>
                            <w:rFonts w:ascii="Consolas" w:eastAsiaTheme="minorHAnsi" w:hAnsi="Consolas" w:cs="Consolas"/>
                            <w:color w:val="000000"/>
                            <w:sz w:val="17"/>
                            <w:szCs w:val="17"/>
                            <w:lang w:val="en-US" w:eastAsia="en-US"/>
                          </w:rPr>
                          <w:t>))</w:t>
                        </w:r>
                      </w:p>
                      <w:p w14:paraId="2D3AAA6C"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3EA8CF0C"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var</w:t>
                        </w: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leftWall</w:t>
                        </w:r>
                        <w:proofErr w:type="spellEnd"/>
                        <w:r w:rsidRPr="00696864">
                          <w:rPr>
                            <w:rFonts w:ascii="Consolas" w:eastAsiaTheme="minorHAnsi" w:hAnsi="Consolas" w:cs="Consolas"/>
                            <w:color w:val="000000"/>
                            <w:sz w:val="17"/>
                            <w:szCs w:val="17"/>
                            <w:lang w:val="en-US" w:eastAsia="en-US"/>
                          </w:rPr>
                          <w:t xml:space="preserve"> = </w:t>
                        </w:r>
                        <w:proofErr w:type="gramStart"/>
                        <w:r w:rsidRPr="00696864">
                          <w:rPr>
                            <w:rFonts w:ascii="Consolas" w:eastAsiaTheme="minorHAnsi" w:hAnsi="Consolas" w:cs="Consolas"/>
                            <w:color w:val="000000"/>
                            <w:sz w:val="17"/>
                            <w:szCs w:val="17"/>
                            <w:lang w:val="en-US" w:eastAsia="en-US"/>
                          </w:rPr>
                          <w:t>Instantiate(</w:t>
                        </w:r>
                        <w:proofErr w:type="spellStart"/>
                        <w:proofErr w:type="gramEnd"/>
                        <w:r w:rsidRPr="00696864">
                          <w:rPr>
                            <w:rFonts w:ascii="Consolas" w:eastAsiaTheme="minorHAnsi" w:hAnsi="Consolas" w:cs="Consolas"/>
                            <w:color w:val="000000"/>
                            <w:sz w:val="17"/>
                            <w:szCs w:val="17"/>
                            <w:lang w:val="en-US" w:eastAsia="en-US"/>
                          </w:rPr>
                          <w:t>wallPrefab</w:t>
                        </w:r>
                        <w:proofErr w:type="spellEnd"/>
                        <w:r w:rsidRPr="00696864">
                          <w:rPr>
                            <w:rFonts w:ascii="Consolas" w:eastAsiaTheme="minorHAnsi" w:hAnsi="Consolas" w:cs="Consolas"/>
                            <w:color w:val="000000"/>
                            <w:sz w:val="17"/>
                            <w:szCs w:val="17"/>
                            <w:lang w:val="en-US" w:eastAsia="en-US"/>
                          </w:rPr>
                          <w:t xml:space="preserve">, transform) </w:t>
                        </w:r>
                        <w:r w:rsidRPr="00696864">
                          <w:rPr>
                            <w:rFonts w:ascii="Consolas" w:eastAsiaTheme="minorHAnsi" w:hAnsi="Consolas" w:cs="Consolas"/>
                            <w:color w:val="0000FF"/>
                            <w:sz w:val="17"/>
                            <w:szCs w:val="17"/>
                            <w:lang w:val="en-US" w:eastAsia="en-US"/>
                          </w:rPr>
                          <w:t>as</w:t>
                        </w:r>
                        <w:r w:rsidRPr="00696864">
                          <w:rPr>
                            <w:rFonts w:ascii="Consolas" w:eastAsiaTheme="minorHAnsi" w:hAnsi="Consolas" w:cs="Consolas"/>
                            <w:color w:val="000000"/>
                            <w:sz w:val="17"/>
                            <w:szCs w:val="17"/>
                            <w:lang w:val="en-US" w:eastAsia="en-US"/>
                          </w:rPr>
                          <w:t xml:space="preserve"> Transform;</w:t>
                        </w:r>
                      </w:p>
                      <w:p w14:paraId="6D1BC2B8"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leftWall.position</w:t>
                        </w:r>
                        <w:proofErr w:type="spellEnd"/>
                        <w:r w:rsidRPr="00696864">
                          <w:rPr>
                            <w:rFonts w:ascii="Consolas" w:eastAsiaTheme="minorHAnsi" w:hAnsi="Consolas" w:cs="Consolas"/>
                            <w:color w:val="000000"/>
                            <w:sz w:val="17"/>
                            <w:szCs w:val="17"/>
                            <w:lang w:val="en-US" w:eastAsia="en-US"/>
                          </w:rPr>
                          <w:t xml:space="preserve"> = position + </w:t>
                        </w:r>
                        <w:r w:rsidRPr="00696864">
                          <w:rPr>
                            <w:rFonts w:ascii="Consolas" w:eastAsiaTheme="minorHAnsi" w:hAnsi="Consolas" w:cs="Consolas"/>
                            <w:color w:val="0000FF"/>
                            <w:sz w:val="17"/>
                            <w:szCs w:val="17"/>
                            <w:lang w:val="en-US" w:eastAsia="en-US"/>
                          </w:rPr>
                          <w:t>new</w:t>
                        </w:r>
                        <w:r w:rsidRPr="00696864">
                          <w:rPr>
                            <w:rFonts w:ascii="Consolas" w:eastAsiaTheme="minorHAnsi" w:hAnsi="Consolas" w:cs="Consolas"/>
                            <w:color w:val="000000"/>
                            <w:sz w:val="17"/>
                            <w:szCs w:val="17"/>
                            <w:lang w:val="en-US" w:eastAsia="en-US"/>
                          </w:rPr>
                          <w:t xml:space="preserve"> Vector3(-size / 2, 0, 0</w:t>
                        </w:r>
                        <w:proofErr w:type="gramStart"/>
                        <w:r w:rsidRPr="00696864">
                          <w:rPr>
                            <w:rFonts w:ascii="Consolas" w:eastAsiaTheme="minorHAnsi" w:hAnsi="Consolas" w:cs="Consolas"/>
                            <w:color w:val="000000"/>
                            <w:sz w:val="17"/>
                            <w:szCs w:val="17"/>
                            <w:lang w:val="en-US" w:eastAsia="en-US"/>
                          </w:rPr>
                          <w:t>);</w:t>
                        </w:r>
                        <w:proofErr w:type="gramEnd"/>
                      </w:p>
                      <w:p w14:paraId="5D09F1FF"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leftWall.localScale</w:t>
                        </w:r>
                        <w:proofErr w:type="spellEnd"/>
                        <w:r w:rsidRPr="00696864">
                          <w:rPr>
                            <w:rFonts w:ascii="Consolas" w:eastAsiaTheme="minorHAnsi" w:hAnsi="Consolas" w:cs="Consolas"/>
                            <w:color w:val="000000"/>
                            <w:sz w:val="17"/>
                            <w:szCs w:val="17"/>
                            <w:lang w:val="en-US" w:eastAsia="en-US"/>
                          </w:rPr>
                          <w:t xml:space="preserve"> = </w:t>
                        </w:r>
                        <w:r w:rsidRPr="00696864">
                          <w:rPr>
                            <w:rFonts w:ascii="Consolas" w:eastAsiaTheme="minorHAnsi" w:hAnsi="Consolas" w:cs="Consolas"/>
                            <w:color w:val="0000FF"/>
                            <w:sz w:val="17"/>
                            <w:szCs w:val="17"/>
                            <w:lang w:val="en-US" w:eastAsia="en-US"/>
                          </w:rPr>
                          <w:t>new</w:t>
                        </w:r>
                        <w:r w:rsidRPr="00696864">
                          <w:rPr>
                            <w:rFonts w:ascii="Consolas" w:eastAsiaTheme="minorHAnsi" w:hAnsi="Consolas" w:cs="Consolas"/>
                            <w:color w:val="000000"/>
                            <w:sz w:val="17"/>
                            <w:szCs w:val="17"/>
                            <w:lang w:val="en-US" w:eastAsia="en-US"/>
                          </w:rPr>
                          <w:t xml:space="preserve"> Vector3(size, </w:t>
                        </w:r>
                        <w:proofErr w:type="spellStart"/>
                        <w:proofErr w:type="gramStart"/>
                        <w:r w:rsidRPr="00696864">
                          <w:rPr>
                            <w:rFonts w:ascii="Consolas" w:eastAsiaTheme="minorHAnsi" w:hAnsi="Consolas" w:cs="Consolas"/>
                            <w:color w:val="000000"/>
                            <w:sz w:val="17"/>
                            <w:szCs w:val="17"/>
                            <w:lang w:val="en-US" w:eastAsia="en-US"/>
                          </w:rPr>
                          <w:t>leftWall.localScale.y</w:t>
                        </w:r>
                        <w:proofErr w:type="spellEnd"/>
                        <w:proofErr w:type="gramEnd"/>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leftWall.localScale.z</w:t>
                        </w:r>
                        <w:proofErr w:type="spellEnd"/>
                        <w:r w:rsidRPr="00696864">
                          <w:rPr>
                            <w:rFonts w:ascii="Consolas" w:eastAsiaTheme="minorHAnsi" w:hAnsi="Consolas" w:cs="Consolas"/>
                            <w:color w:val="000000"/>
                            <w:sz w:val="17"/>
                            <w:szCs w:val="17"/>
                            <w:lang w:val="en-US" w:eastAsia="en-US"/>
                          </w:rPr>
                          <w:t>);</w:t>
                        </w:r>
                      </w:p>
                      <w:p w14:paraId="6195A5DE"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leftWall.eulerAngles</w:t>
                        </w:r>
                        <w:proofErr w:type="spellEnd"/>
                        <w:r w:rsidRPr="00696864">
                          <w:rPr>
                            <w:rFonts w:ascii="Consolas" w:eastAsiaTheme="minorHAnsi" w:hAnsi="Consolas" w:cs="Consolas"/>
                            <w:color w:val="000000"/>
                            <w:sz w:val="17"/>
                            <w:szCs w:val="17"/>
                            <w:lang w:val="en-US" w:eastAsia="en-US"/>
                          </w:rPr>
                          <w:t xml:space="preserve"> = </w:t>
                        </w:r>
                        <w:r w:rsidRPr="00696864">
                          <w:rPr>
                            <w:rFonts w:ascii="Consolas" w:eastAsiaTheme="minorHAnsi" w:hAnsi="Consolas" w:cs="Consolas"/>
                            <w:color w:val="0000FF"/>
                            <w:sz w:val="17"/>
                            <w:szCs w:val="17"/>
                            <w:lang w:val="en-US" w:eastAsia="en-US"/>
                          </w:rPr>
                          <w:t>new</w:t>
                        </w:r>
                        <w:r w:rsidRPr="00696864">
                          <w:rPr>
                            <w:rFonts w:ascii="Consolas" w:eastAsiaTheme="minorHAnsi" w:hAnsi="Consolas" w:cs="Consolas"/>
                            <w:color w:val="000000"/>
                            <w:sz w:val="17"/>
                            <w:szCs w:val="17"/>
                            <w:lang w:val="en-US" w:eastAsia="en-US"/>
                          </w:rPr>
                          <w:t xml:space="preserve"> Vector3(0, 90, 0</w:t>
                        </w:r>
                        <w:proofErr w:type="gramStart"/>
                        <w:r w:rsidRPr="00696864">
                          <w:rPr>
                            <w:rFonts w:ascii="Consolas" w:eastAsiaTheme="minorHAnsi" w:hAnsi="Consolas" w:cs="Consolas"/>
                            <w:color w:val="000000"/>
                            <w:sz w:val="17"/>
                            <w:szCs w:val="17"/>
                            <w:lang w:val="en-US" w:eastAsia="en-US"/>
                          </w:rPr>
                          <w:t>);</w:t>
                        </w:r>
                        <w:proofErr w:type="gramEnd"/>
                      </w:p>
                      <w:p w14:paraId="45091482"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0864976C"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if</w:t>
                        </w: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i</w:t>
                        </w:r>
                        <w:proofErr w:type="spellEnd"/>
                        <w:r w:rsidRPr="00696864">
                          <w:rPr>
                            <w:rFonts w:ascii="Consolas" w:eastAsiaTheme="minorHAnsi" w:hAnsi="Consolas" w:cs="Consolas"/>
                            <w:color w:val="000000"/>
                            <w:sz w:val="17"/>
                            <w:szCs w:val="17"/>
                            <w:lang w:val="en-US" w:eastAsia="en-US"/>
                          </w:rPr>
                          <w:t xml:space="preserve"> == Width - 1)</w:t>
                        </w:r>
                      </w:p>
                      <w:p w14:paraId="1611B5B2"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40742EA1"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if</w:t>
                        </w:r>
                        <w:r w:rsidRPr="00696864">
                          <w:rPr>
                            <w:rFonts w:ascii="Consolas" w:eastAsiaTheme="minorHAnsi" w:hAnsi="Consolas" w:cs="Consolas"/>
                            <w:color w:val="000000"/>
                            <w:sz w:val="17"/>
                            <w:szCs w:val="17"/>
                            <w:lang w:val="en-US" w:eastAsia="en-US"/>
                          </w:rPr>
                          <w:t xml:space="preserve"> (</w:t>
                        </w:r>
                        <w:proofErr w:type="spellStart"/>
                        <w:proofErr w:type="gramStart"/>
                        <w:r w:rsidRPr="00696864">
                          <w:rPr>
                            <w:rFonts w:ascii="Consolas" w:eastAsiaTheme="minorHAnsi" w:hAnsi="Consolas" w:cs="Consolas"/>
                            <w:color w:val="000000"/>
                            <w:sz w:val="17"/>
                            <w:szCs w:val="17"/>
                            <w:lang w:val="en-US" w:eastAsia="en-US"/>
                          </w:rPr>
                          <w:t>cell.HasFlag</w:t>
                        </w:r>
                        <w:proofErr w:type="spellEnd"/>
                        <w:proofErr w:type="gramEnd"/>
                        <w:r w:rsidRPr="00696864">
                          <w:rPr>
                            <w:rFonts w:ascii="Consolas" w:eastAsiaTheme="minorHAnsi" w:hAnsi="Consolas" w:cs="Consolas"/>
                            <w:color w:val="000000"/>
                            <w:sz w:val="17"/>
                            <w:szCs w:val="17"/>
                            <w:lang w:val="en-US" w:eastAsia="en-US"/>
                          </w:rPr>
                          <w:t>(</w:t>
                        </w:r>
                        <w:proofErr w:type="spellStart"/>
                        <w:r w:rsidRPr="00696864">
                          <w:rPr>
                            <w:rFonts w:ascii="Consolas" w:eastAsiaTheme="minorHAnsi" w:hAnsi="Consolas" w:cs="Consolas"/>
                            <w:color w:val="000000"/>
                            <w:sz w:val="17"/>
                            <w:szCs w:val="17"/>
                            <w:lang w:val="en-US" w:eastAsia="en-US"/>
                          </w:rPr>
                          <w:t>Wall.RIGHT</w:t>
                        </w:r>
                        <w:proofErr w:type="spellEnd"/>
                        <w:r w:rsidRPr="00696864">
                          <w:rPr>
                            <w:rFonts w:ascii="Consolas" w:eastAsiaTheme="minorHAnsi" w:hAnsi="Consolas" w:cs="Consolas"/>
                            <w:color w:val="000000"/>
                            <w:sz w:val="17"/>
                            <w:szCs w:val="17"/>
                            <w:lang w:val="en-US" w:eastAsia="en-US"/>
                          </w:rPr>
                          <w:t>))</w:t>
                        </w:r>
                      </w:p>
                      <w:p w14:paraId="442D9C79"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24D89A76"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var</w:t>
                        </w: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rightWall</w:t>
                        </w:r>
                        <w:proofErr w:type="spellEnd"/>
                        <w:r w:rsidRPr="00696864">
                          <w:rPr>
                            <w:rFonts w:ascii="Consolas" w:eastAsiaTheme="minorHAnsi" w:hAnsi="Consolas" w:cs="Consolas"/>
                            <w:color w:val="000000"/>
                            <w:sz w:val="17"/>
                            <w:szCs w:val="17"/>
                            <w:lang w:val="en-US" w:eastAsia="en-US"/>
                          </w:rPr>
                          <w:t xml:space="preserve"> = </w:t>
                        </w:r>
                        <w:proofErr w:type="gramStart"/>
                        <w:r w:rsidRPr="00696864">
                          <w:rPr>
                            <w:rFonts w:ascii="Consolas" w:eastAsiaTheme="minorHAnsi" w:hAnsi="Consolas" w:cs="Consolas"/>
                            <w:color w:val="000000"/>
                            <w:sz w:val="17"/>
                            <w:szCs w:val="17"/>
                            <w:lang w:val="en-US" w:eastAsia="en-US"/>
                          </w:rPr>
                          <w:t>Instantiate(</w:t>
                        </w:r>
                        <w:proofErr w:type="spellStart"/>
                        <w:proofErr w:type="gramEnd"/>
                        <w:r w:rsidRPr="00696864">
                          <w:rPr>
                            <w:rFonts w:ascii="Consolas" w:eastAsiaTheme="minorHAnsi" w:hAnsi="Consolas" w:cs="Consolas"/>
                            <w:color w:val="000000"/>
                            <w:sz w:val="17"/>
                            <w:szCs w:val="17"/>
                            <w:lang w:val="en-US" w:eastAsia="en-US"/>
                          </w:rPr>
                          <w:t>wallPrefab</w:t>
                        </w:r>
                        <w:proofErr w:type="spellEnd"/>
                        <w:r w:rsidRPr="00696864">
                          <w:rPr>
                            <w:rFonts w:ascii="Consolas" w:eastAsiaTheme="minorHAnsi" w:hAnsi="Consolas" w:cs="Consolas"/>
                            <w:color w:val="000000"/>
                            <w:sz w:val="17"/>
                            <w:szCs w:val="17"/>
                            <w:lang w:val="en-US" w:eastAsia="en-US"/>
                          </w:rPr>
                          <w:t xml:space="preserve">, transform) </w:t>
                        </w:r>
                        <w:r w:rsidRPr="00696864">
                          <w:rPr>
                            <w:rFonts w:ascii="Consolas" w:eastAsiaTheme="minorHAnsi" w:hAnsi="Consolas" w:cs="Consolas"/>
                            <w:color w:val="0000FF"/>
                            <w:sz w:val="17"/>
                            <w:szCs w:val="17"/>
                            <w:lang w:val="en-US" w:eastAsia="en-US"/>
                          </w:rPr>
                          <w:t>as</w:t>
                        </w:r>
                        <w:r w:rsidRPr="00696864">
                          <w:rPr>
                            <w:rFonts w:ascii="Consolas" w:eastAsiaTheme="minorHAnsi" w:hAnsi="Consolas" w:cs="Consolas"/>
                            <w:color w:val="000000"/>
                            <w:sz w:val="17"/>
                            <w:szCs w:val="17"/>
                            <w:lang w:val="en-US" w:eastAsia="en-US"/>
                          </w:rPr>
                          <w:t xml:space="preserve"> Transform;</w:t>
                        </w:r>
                      </w:p>
                      <w:p w14:paraId="24AA65CE"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rightWall.position</w:t>
                        </w:r>
                        <w:proofErr w:type="spellEnd"/>
                        <w:r w:rsidRPr="00696864">
                          <w:rPr>
                            <w:rFonts w:ascii="Consolas" w:eastAsiaTheme="minorHAnsi" w:hAnsi="Consolas" w:cs="Consolas"/>
                            <w:color w:val="000000"/>
                            <w:sz w:val="17"/>
                            <w:szCs w:val="17"/>
                            <w:lang w:val="en-US" w:eastAsia="en-US"/>
                          </w:rPr>
                          <w:t xml:space="preserve"> = position + </w:t>
                        </w:r>
                        <w:r w:rsidRPr="00696864">
                          <w:rPr>
                            <w:rFonts w:ascii="Consolas" w:eastAsiaTheme="minorHAnsi" w:hAnsi="Consolas" w:cs="Consolas"/>
                            <w:color w:val="0000FF"/>
                            <w:sz w:val="17"/>
                            <w:szCs w:val="17"/>
                            <w:lang w:val="en-US" w:eastAsia="en-US"/>
                          </w:rPr>
                          <w:t>new</w:t>
                        </w:r>
                        <w:r w:rsidRPr="00696864">
                          <w:rPr>
                            <w:rFonts w:ascii="Consolas" w:eastAsiaTheme="minorHAnsi" w:hAnsi="Consolas" w:cs="Consolas"/>
                            <w:color w:val="000000"/>
                            <w:sz w:val="17"/>
                            <w:szCs w:val="17"/>
                            <w:lang w:val="en-US" w:eastAsia="en-US"/>
                          </w:rPr>
                          <w:t xml:space="preserve"> Vector3(size / 2, 0, 0</w:t>
                        </w:r>
                        <w:proofErr w:type="gramStart"/>
                        <w:r w:rsidRPr="00696864">
                          <w:rPr>
                            <w:rFonts w:ascii="Consolas" w:eastAsiaTheme="minorHAnsi" w:hAnsi="Consolas" w:cs="Consolas"/>
                            <w:color w:val="000000"/>
                            <w:sz w:val="17"/>
                            <w:szCs w:val="17"/>
                            <w:lang w:val="en-US" w:eastAsia="en-US"/>
                          </w:rPr>
                          <w:t>);</w:t>
                        </w:r>
                        <w:proofErr w:type="gramEnd"/>
                      </w:p>
                      <w:p w14:paraId="38104782"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rightWall.localScale</w:t>
                        </w:r>
                        <w:proofErr w:type="spellEnd"/>
                        <w:r w:rsidRPr="00696864">
                          <w:rPr>
                            <w:rFonts w:ascii="Consolas" w:eastAsiaTheme="minorHAnsi" w:hAnsi="Consolas" w:cs="Consolas"/>
                            <w:color w:val="000000"/>
                            <w:sz w:val="17"/>
                            <w:szCs w:val="17"/>
                            <w:lang w:val="en-US" w:eastAsia="en-US"/>
                          </w:rPr>
                          <w:t xml:space="preserve"> = </w:t>
                        </w:r>
                        <w:r w:rsidRPr="00696864">
                          <w:rPr>
                            <w:rFonts w:ascii="Consolas" w:eastAsiaTheme="minorHAnsi" w:hAnsi="Consolas" w:cs="Consolas"/>
                            <w:color w:val="0000FF"/>
                            <w:sz w:val="17"/>
                            <w:szCs w:val="17"/>
                            <w:lang w:val="en-US" w:eastAsia="en-US"/>
                          </w:rPr>
                          <w:t>new</w:t>
                        </w:r>
                        <w:r w:rsidRPr="00696864">
                          <w:rPr>
                            <w:rFonts w:ascii="Consolas" w:eastAsiaTheme="minorHAnsi" w:hAnsi="Consolas" w:cs="Consolas"/>
                            <w:color w:val="000000"/>
                            <w:sz w:val="17"/>
                            <w:szCs w:val="17"/>
                            <w:lang w:val="en-US" w:eastAsia="en-US"/>
                          </w:rPr>
                          <w:t xml:space="preserve"> Vector3(size, </w:t>
                        </w:r>
                        <w:proofErr w:type="spellStart"/>
                        <w:proofErr w:type="gramStart"/>
                        <w:r w:rsidRPr="00696864">
                          <w:rPr>
                            <w:rFonts w:ascii="Consolas" w:eastAsiaTheme="minorHAnsi" w:hAnsi="Consolas" w:cs="Consolas"/>
                            <w:color w:val="000000"/>
                            <w:sz w:val="17"/>
                            <w:szCs w:val="17"/>
                            <w:lang w:val="en-US" w:eastAsia="en-US"/>
                          </w:rPr>
                          <w:t>rightWall.localScale.y</w:t>
                        </w:r>
                        <w:proofErr w:type="spellEnd"/>
                        <w:proofErr w:type="gramEnd"/>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rightWall.localScale.z</w:t>
                        </w:r>
                        <w:proofErr w:type="spellEnd"/>
                        <w:r w:rsidRPr="00696864">
                          <w:rPr>
                            <w:rFonts w:ascii="Consolas" w:eastAsiaTheme="minorHAnsi" w:hAnsi="Consolas" w:cs="Consolas"/>
                            <w:color w:val="000000"/>
                            <w:sz w:val="17"/>
                            <w:szCs w:val="17"/>
                            <w:lang w:val="en-US" w:eastAsia="en-US"/>
                          </w:rPr>
                          <w:t>);</w:t>
                        </w:r>
                      </w:p>
                      <w:p w14:paraId="63941E7E"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rightWall.eulerAngles</w:t>
                        </w:r>
                        <w:proofErr w:type="spellEnd"/>
                        <w:r w:rsidRPr="00696864">
                          <w:rPr>
                            <w:rFonts w:ascii="Consolas" w:eastAsiaTheme="minorHAnsi" w:hAnsi="Consolas" w:cs="Consolas"/>
                            <w:color w:val="000000"/>
                            <w:sz w:val="17"/>
                            <w:szCs w:val="17"/>
                            <w:lang w:val="en-US" w:eastAsia="en-US"/>
                          </w:rPr>
                          <w:t xml:space="preserve"> = </w:t>
                        </w:r>
                        <w:r w:rsidRPr="00696864">
                          <w:rPr>
                            <w:rFonts w:ascii="Consolas" w:eastAsiaTheme="minorHAnsi" w:hAnsi="Consolas" w:cs="Consolas"/>
                            <w:color w:val="0000FF"/>
                            <w:sz w:val="17"/>
                            <w:szCs w:val="17"/>
                            <w:lang w:val="en-US" w:eastAsia="en-US"/>
                          </w:rPr>
                          <w:t>new</w:t>
                        </w:r>
                        <w:r w:rsidRPr="00696864">
                          <w:rPr>
                            <w:rFonts w:ascii="Consolas" w:eastAsiaTheme="minorHAnsi" w:hAnsi="Consolas" w:cs="Consolas"/>
                            <w:color w:val="000000"/>
                            <w:sz w:val="17"/>
                            <w:szCs w:val="17"/>
                            <w:lang w:val="en-US" w:eastAsia="en-US"/>
                          </w:rPr>
                          <w:t xml:space="preserve"> Vector3(0, 90, 0</w:t>
                        </w:r>
                        <w:proofErr w:type="gramStart"/>
                        <w:r w:rsidRPr="00696864">
                          <w:rPr>
                            <w:rFonts w:ascii="Consolas" w:eastAsiaTheme="minorHAnsi" w:hAnsi="Consolas" w:cs="Consolas"/>
                            <w:color w:val="000000"/>
                            <w:sz w:val="17"/>
                            <w:szCs w:val="17"/>
                            <w:lang w:val="en-US" w:eastAsia="en-US"/>
                          </w:rPr>
                          <w:t>);</w:t>
                        </w:r>
                        <w:proofErr w:type="gramEnd"/>
                      </w:p>
                      <w:p w14:paraId="4462A090"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16B69785"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75DF8FAC"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if</w:t>
                        </w:r>
                        <w:r w:rsidRPr="00696864">
                          <w:rPr>
                            <w:rFonts w:ascii="Consolas" w:eastAsiaTheme="minorHAnsi" w:hAnsi="Consolas" w:cs="Consolas"/>
                            <w:color w:val="000000"/>
                            <w:sz w:val="17"/>
                            <w:szCs w:val="17"/>
                            <w:lang w:val="en-US" w:eastAsia="en-US"/>
                          </w:rPr>
                          <w:t xml:space="preserve"> (j == 0)</w:t>
                        </w:r>
                      </w:p>
                      <w:p w14:paraId="1C97A8D5"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0134A3DD"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if</w:t>
                        </w:r>
                        <w:r w:rsidRPr="00696864">
                          <w:rPr>
                            <w:rFonts w:ascii="Consolas" w:eastAsiaTheme="minorHAnsi" w:hAnsi="Consolas" w:cs="Consolas"/>
                            <w:color w:val="000000"/>
                            <w:sz w:val="17"/>
                            <w:szCs w:val="17"/>
                            <w:lang w:val="en-US" w:eastAsia="en-US"/>
                          </w:rPr>
                          <w:t xml:space="preserve"> (</w:t>
                        </w:r>
                        <w:proofErr w:type="spellStart"/>
                        <w:proofErr w:type="gramStart"/>
                        <w:r w:rsidRPr="00696864">
                          <w:rPr>
                            <w:rFonts w:ascii="Consolas" w:eastAsiaTheme="minorHAnsi" w:hAnsi="Consolas" w:cs="Consolas"/>
                            <w:color w:val="000000"/>
                            <w:sz w:val="17"/>
                            <w:szCs w:val="17"/>
                            <w:lang w:val="en-US" w:eastAsia="en-US"/>
                          </w:rPr>
                          <w:t>cell.HasFlag</w:t>
                        </w:r>
                        <w:proofErr w:type="spellEnd"/>
                        <w:proofErr w:type="gramEnd"/>
                        <w:r w:rsidRPr="00696864">
                          <w:rPr>
                            <w:rFonts w:ascii="Consolas" w:eastAsiaTheme="minorHAnsi" w:hAnsi="Consolas" w:cs="Consolas"/>
                            <w:color w:val="000000"/>
                            <w:sz w:val="17"/>
                            <w:szCs w:val="17"/>
                            <w:lang w:val="en-US" w:eastAsia="en-US"/>
                          </w:rPr>
                          <w:t>(</w:t>
                        </w:r>
                        <w:proofErr w:type="spellStart"/>
                        <w:r w:rsidRPr="00696864">
                          <w:rPr>
                            <w:rFonts w:ascii="Consolas" w:eastAsiaTheme="minorHAnsi" w:hAnsi="Consolas" w:cs="Consolas"/>
                            <w:color w:val="000000"/>
                            <w:sz w:val="17"/>
                            <w:szCs w:val="17"/>
                            <w:lang w:val="en-US" w:eastAsia="en-US"/>
                          </w:rPr>
                          <w:t>Wall.DOWN</w:t>
                        </w:r>
                        <w:proofErr w:type="spellEnd"/>
                        <w:r w:rsidRPr="00696864">
                          <w:rPr>
                            <w:rFonts w:ascii="Consolas" w:eastAsiaTheme="minorHAnsi" w:hAnsi="Consolas" w:cs="Consolas"/>
                            <w:color w:val="000000"/>
                            <w:sz w:val="17"/>
                            <w:szCs w:val="17"/>
                            <w:lang w:val="en-US" w:eastAsia="en-US"/>
                          </w:rPr>
                          <w:t>))</w:t>
                        </w:r>
                      </w:p>
                      <w:p w14:paraId="5B7EF667"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30BFB233"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r w:rsidRPr="00696864">
                          <w:rPr>
                            <w:rFonts w:ascii="Consolas" w:eastAsiaTheme="minorHAnsi" w:hAnsi="Consolas" w:cs="Consolas"/>
                            <w:color w:val="0000FF"/>
                            <w:sz w:val="17"/>
                            <w:szCs w:val="17"/>
                            <w:lang w:val="en-US" w:eastAsia="en-US"/>
                          </w:rPr>
                          <w:t>var</w:t>
                        </w: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bottomWall</w:t>
                        </w:r>
                        <w:proofErr w:type="spellEnd"/>
                        <w:r w:rsidRPr="00696864">
                          <w:rPr>
                            <w:rFonts w:ascii="Consolas" w:eastAsiaTheme="minorHAnsi" w:hAnsi="Consolas" w:cs="Consolas"/>
                            <w:color w:val="000000"/>
                            <w:sz w:val="17"/>
                            <w:szCs w:val="17"/>
                            <w:lang w:val="en-US" w:eastAsia="en-US"/>
                          </w:rPr>
                          <w:t xml:space="preserve"> = </w:t>
                        </w:r>
                        <w:proofErr w:type="gramStart"/>
                        <w:r w:rsidRPr="00696864">
                          <w:rPr>
                            <w:rFonts w:ascii="Consolas" w:eastAsiaTheme="minorHAnsi" w:hAnsi="Consolas" w:cs="Consolas"/>
                            <w:color w:val="000000"/>
                            <w:sz w:val="17"/>
                            <w:szCs w:val="17"/>
                            <w:lang w:val="en-US" w:eastAsia="en-US"/>
                          </w:rPr>
                          <w:t>Instantiate(</w:t>
                        </w:r>
                        <w:proofErr w:type="spellStart"/>
                        <w:proofErr w:type="gramEnd"/>
                        <w:r w:rsidRPr="00696864">
                          <w:rPr>
                            <w:rFonts w:ascii="Consolas" w:eastAsiaTheme="minorHAnsi" w:hAnsi="Consolas" w:cs="Consolas"/>
                            <w:color w:val="000000"/>
                            <w:sz w:val="17"/>
                            <w:szCs w:val="17"/>
                            <w:lang w:val="en-US" w:eastAsia="en-US"/>
                          </w:rPr>
                          <w:t>wallPrefab</w:t>
                        </w:r>
                        <w:proofErr w:type="spellEnd"/>
                        <w:r w:rsidRPr="00696864">
                          <w:rPr>
                            <w:rFonts w:ascii="Consolas" w:eastAsiaTheme="minorHAnsi" w:hAnsi="Consolas" w:cs="Consolas"/>
                            <w:color w:val="000000"/>
                            <w:sz w:val="17"/>
                            <w:szCs w:val="17"/>
                            <w:lang w:val="en-US" w:eastAsia="en-US"/>
                          </w:rPr>
                          <w:t xml:space="preserve">, transform) </w:t>
                        </w:r>
                        <w:r w:rsidRPr="00696864">
                          <w:rPr>
                            <w:rFonts w:ascii="Consolas" w:eastAsiaTheme="minorHAnsi" w:hAnsi="Consolas" w:cs="Consolas"/>
                            <w:color w:val="0000FF"/>
                            <w:sz w:val="17"/>
                            <w:szCs w:val="17"/>
                            <w:lang w:val="en-US" w:eastAsia="en-US"/>
                          </w:rPr>
                          <w:t>as</w:t>
                        </w:r>
                        <w:r w:rsidRPr="00696864">
                          <w:rPr>
                            <w:rFonts w:ascii="Consolas" w:eastAsiaTheme="minorHAnsi" w:hAnsi="Consolas" w:cs="Consolas"/>
                            <w:color w:val="000000"/>
                            <w:sz w:val="17"/>
                            <w:szCs w:val="17"/>
                            <w:lang w:val="en-US" w:eastAsia="en-US"/>
                          </w:rPr>
                          <w:t xml:space="preserve"> Transform;</w:t>
                        </w:r>
                      </w:p>
                      <w:p w14:paraId="4524193B"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bottomWall.position</w:t>
                        </w:r>
                        <w:proofErr w:type="spellEnd"/>
                        <w:r w:rsidRPr="00696864">
                          <w:rPr>
                            <w:rFonts w:ascii="Consolas" w:eastAsiaTheme="minorHAnsi" w:hAnsi="Consolas" w:cs="Consolas"/>
                            <w:color w:val="000000"/>
                            <w:sz w:val="17"/>
                            <w:szCs w:val="17"/>
                            <w:lang w:val="en-US" w:eastAsia="en-US"/>
                          </w:rPr>
                          <w:t xml:space="preserve"> = position + </w:t>
                        </w:r>
                        <w:r w:rsidRPr="00696864">
                          <w:rPr>
                            <w:rFonts w:ascii="Consolas" w:eastAsiaTheme="minorHAnsi" w:hAnsi="Consolas" w:cs="Consolas"/>
                            <w:color w:val="0000FF"/>
                            <w:sz w:val="17"/>
                            <w:szCs w:val="17"/>
                            <w:lang w:val="en-US" w:eastAsia="en-US"/>
                          </w:rPr>
                          <w:t>new</w:t>
                        </w:r>
                        <w:r w:rsidRPr="00696864">
                          <w:rPr>
                            <w:rFonts w:ascii="Consolas" w:eastAsiaTheme="minorHAnsi" w:hAnsi="Consolas" w:cs="Consolas"/>
                            <w:color w:val="000000"/>
                            <w:sz w:val="17"/>
                            <w:szCs w:val="17"/>
                            <w:lang w:val="en-US" w:eastAsia="en-US"/>
                          </w:rPr>
                          <w:t xml:space="preserve"> Vector3(0, 0, -size / 2</w:t>
                        </w:r>
                        <w:proofErr w:type="gramStart"/>
                        <w:r w:rsidRPr="00696864">
                          <w:rPr>
                            <w:rFonts w:ascii="Consolas" w:eastAsiaTheme="minorHAnsi" w:hAnsi="Consolas" w:cs="Consolas"/>
                            <w:color w:val="000000"/>
                            <w:sz w:val="17"/>
                            <w:szCs w:val="17"/>
                            <w:lang w:val="en-US" w:eastAsia="en-US"/>
                          </w:rPr>
                          <w:t>);</w:t>
                        </w:r>
                        <w:proofErr w:type="gramEnd"/>
                      </w:p>
                      <w:p w14:paraId="14E8C9F2"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bottomWall.localScale</w:t>
                        </w:r>
                        <w:proofErr w:type="spellEnd"/>
                        <w:r w:rsidRPr="00696864">
                          <w:rPr>
                            <w:rFonts w:ascii="Consolas" w:eastAsiaTheme="minorHAnsi" w:hAnsi="Consolas" w:cs="Consolas"/>
                            <w:color w:val="000000"/>
                            <w:sz w:val="17"/>
                            <w:szCs w:val="17"/>
                            <w:lang w:val="en-US" w:eastAsia="en-US"/>
                          </w:rPr>
                          <w:t xml:space="preserve"> = </w:t>
                        </w:r>
                        <w:r w:rsidRPr="00696864">
                          <w:rPr>
                            <w:rFonts w:ascii="Consolas" w:eastAsiaTheme="minorHAnsi" w:hAnsi="Consolas" w:cs="Consolas"/>
                            <w:color w:val="0000FF"/>
                            <w:sz w:val="17"/>
                            <w:szCs w:val="17"/>
                            <w:lang w:val="en-US" w:eastAsia="en-US"/>
                          </w:rPr>
                          <w:t>new</w:t>
                        </w:r>
                        <w:r w:rsidRPr="00696864">
                          <w:rPr>
                            <w:rFonts w:ascii="Consolas" w:eastAsiaTheme="minorHAnsi" w:hAnsi="Consolas" w:cs="Consolas"/>
                            <w:color w:val="000000"/>
                            <w:sz w:val="17"/>
                            <w:szCs w:val="17"/>
                            <w:lang w:val="en-US" w:eastAsia="en-US"/>
                          </w:rPr>
                          <w:t xml:space="preserve"> Vector3(size, </w:t>
                        </w:r>
                        <w:proofErr w:type="spellStart"/>
                        <w:proofErr w:type="gramStart"/>
                        <w:r w:rsidRPr="00696864">
                          <w:rPr>
                            <w:rFonts w:ascii="Consolas" w:eastAsiaTheme="minorHAnsi" w:hAnsi="Consolas" w:cs="Consolas"/>
                            <w:color w:val="000000"/>
                            <w:sz w:val="17"/>
                            <w:szCs w:val="17"/>
                            <w:lang w:val="en-US" w:eastAsia="en-US"/>
                          </w:rPr>
                          <w:t>bottomWall.localScale.y</w:t>
                        </w:r>
                        <w:proofErr w:type="spellEnd"/>
                        <w:proofErr w:type="gramEnd"/>
                        <w:r w:rsidRPr="00696864">
                          <w:rPr>
                            <w:rFonts w:ascii="Consolas" w:eastAsiaTheme="minorHAnsi" w:hAnsi="Consolas" w:cs="Consolas"/>
                            <w:color w:val="000000"/>
                            <w:sz w:val="17"/>
                            <w:szCs w:val="17"/>
                            <w:lang w:val="en-US" w:eastAsia="en-US"/>
                          </w:rPr>
                          <w:t xml:space="preserve">, </w:t>
                        </w:r>
                        <w:proofErr w:type="spellStart"/>
                        <w:r w:rsidRPr="00696864">
                          <w:rPr>
                            <w:rFonts w:ascii="Consolas" w:eastAsiaTheme="minorHAnsi" w:hAnsi="Consolas" w:cs="Consolas"/>
                            <w:color w:val="000000"/>
                            <w:sz w:val="17"/>
                            <w:szCs w:val="17"/>
                            <w:lang w:val="en-US" w:eastAsia="en-US"/>
                          </w:rPr>
                          <w:t>bottomWall.localScale.z</w:t>
                        </w:r>
                        <w:proofErr w:type="spellEnd"/>
                        <w:r w:rsidRPr="00696864">
                          <w:rPr>
                            <w:rFonts w:ascii="Consolas" w:eastAsiaTheme="minorHAnsi" w:hAnsi="Consolas" w:cs="Consolas"/>
                            <w:color w:val="000000"/>
                            <w:sz w:val="17"/>
                            <w:szCs w:val="17"/>
                            <w:lang w:val="en-US" w:eastAsia="en-US"/>
                          </w:rPr>
                          <w:t>);</w:t>
                        </w:r>
                      </w:p>
                      <w:p w14:paraId="419816C4"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6EED24E6" w14:textId="78D34F6C"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1AAD90EF"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0F9DD14E" w14:textId="77777777"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w:t>
                        </w:r>
                      </w:p>
                      <w:p w14:paraId="0B62DA6C" w14:textId="347364D2" w:rsidR="002D0698" w:rsidRPr="00696864" w:rsidRDefault="002D0698" w:rsidP="00696864">
                        <w:pPr>
                          <w:autoSpaceDE w:val="0"/>
                          <w:autoSpaceDN w:val="0"/>
                          <w:adjustRightInd w:val="0"/>
                          <w:rPr>
                            <w:rFonts w:ascii="Consolas" w:eastAsiaTheme="minorHAnsi" w:hAnsi="Consolas" w:cs="Consolas"/>
                            <w:color w:val="000000"/>
                            <w:sz w:val="17"/>
                            <w:szCs w:val="17"/>
                            <w:lang w:val="en-US" w:eastAsia="en-US"/>
                          </w:rPr>
                        </w:pPr>
                        <w:r w:rsidRPr="00696864">
                          <w:rPr>
                            <w:rFonts w:ascii="Consolas" w:eastAsiaTheme="minorHAnsi" w:hAnsi="Consolas" w:cs="Consolas"/>
                            <w:color w:val="000000"/>
                            <w:sz w:val="17"/>
                            <w:szCs w:val="17"/>
                            <w:lang w:val="en-US" w:eastAsia="en-US"/>
                          </w:rPr>
                          <w:t xml:space="preserve">    } </w:t>
                        </w:r>
                      </w:p>
                    </w:txbxContent>
                  </v:textbox>
                </v:shape>
                <w10:anchorlock/>
              </v:group>
            </w:pict>
          </mc:Fallback>
        </mc:AlternateContent>
      </w:r>
    </w:p>
    <w:p w14:paraId="18B151DA" w14:textId="2C7E277C" w:rsidR="00696864" w:rsidRDefault="009A2FC6" w:rsidP="009A2FC6">
      <w:pPr>
        <w:pStyle w:val="Antrat"/>
        <w:jc w:val="center"/>
        <w:rPr>
          <w:lang w:val="en-US"/>
        </w:rPr>
      </w:pPr>
      <w:bookmarkStart w:id="36" w:name="_Toc72692494"/>
      <w:proofErr w:type="spellStart"/>
      <w:r>
        <w:t>Table</w:t>
      </w:r>
      <w:proofErr w:type="spellEnd"/>
      <w:r>
        <w:t xml:space="preserve"> </w:t>
      </w:r>
      <w:r>
        <w:fldChar w:fldCharType="begin"/>
      </w:r>
      <w:r>
        <w:instrText xml:space="preserve"> SEQ Table \* ARABIC </w:instrText>
      </w:r>
      <w:r>
        <w:fldChar w:fldCharType="separate"/>
      </w:r>
      <w:r w:rsidR="00071371">
        <w:rPr>
          <w:noProof/>
        </w:rPr>
        <w:t>8</w:t>
      </w:r>
      <w:r>
        <w:fldChar w:fldCharType="end"/>
      </w:r>
      <w:r>
        <w:t xml:space="preserve">. </w:t>
      </w:r>
      <w:r w:rsidR="00696864">
        <w:rPr>
          <w:lang w:val="en-US"/>
        </w:rPr>
        <w:t>Generating the maze</w:t>
      </w:r>
      <w:bookmarkEnd w:id="36"/>
    </w:p>
    <w:p w14:paraId="659DDF4D" w14:textId="77777777" w:rsidR="00696864" w:rsidRPr="00696864" w:rsidRDefault="00696864" w:rsidP="00696864">
      <w:pPr>
        <w:pStyle w:val="Antrat"/>
        <w:jc w:val="center"/>
        <w:rPr>
          <w:lang w:val="en-US"/>
        </w:rPr>
      </w:pPr>
      <w:r>
        <w:rPr>
          <w:lang w:val="en-US"/>
        </w:rPr>
        <w:lastRenderedPageBreak/>
        <w:t xml:space="preserve"> </w:t>
      </w:r>
    </w:p>
    <w:p w14:paraId="32ADAA32" w14:textId="77777777" w:rsidR="00A944BE" w:rsidRDefault="00A944BE" w:rsidP="001E4A01">
      <w:pPr>
        <w:rPr>
          <w:lang w:val="en-US"/>
        </w:rPr>
      </w:pPr>
    </w:p>
    <w:p w14:paraId="4B6718BB" w14:textId="3DEAC176" w:rsidR="002263A9" w:rsidRPr="00990400" w:rsidRDefault="002263A9" w:rsidP="002263A9">
      <w:pPr>
        <w:pStyle w:val="Antrat2"/>
        <w:rPr>
          <w:b/>
          <w:color w:val="000000" w:themeColor="text1"/>
          <w:sz w:val="32"/>
          <w:lang w:val="en-US"/>
        </w:rPr>
      </w:pPr>
      <w:bookmarkStart w:id="37" w:name="_Toc72692438"/>
      <w:r w:rsidRPr="00990400">
        <w:rPr>
          <w:b/>
          <w:color w:val="000000" w:themeColor="text1"/>
          <w:sz w:val="32"/>
          <w:lang w:val="en-US"/>
        </w:rPr>
        <w:t xml:space="preserve">Task #2. </w:t>
      </w:r>
      <w:r w:rsidR="00825742">
        <w:rPr>
          <w:b/>
          <w:i/>
          <w:color w:val="000000" w:themeColor="text1"/>
          <w:sz w:val="32"/>
          <w:lang w:val="en-US"/>
        </w:rPr>
        <w:t>Fixing Lab #1 defense task</w:t>
      </w:r>
      <w:bookmarkEnd w:id="37"/>
    </w:p>
    <w:p w14:paraId="027FE3E5" w14:textId="1D8F0042" w:rsidR="00696864" w:rsidRDefault="002263A9" w:rsidP="009A2FC6">
      <w:pPr>
        <w:pStyle w:val="Betarp"/>
        <w:rPr>
          <w:i/>
          <w:iCs/>
          <w:color w:val="C45911" w:themeColor="accent2" w:themeShade="BF"/>
          <w:lang w:val="en-US"/>
        </w:rPr>
      </w:pPr>
      <w:proofErr w:type="spellStart"/>
      <w:r w:rsidRPr="009A2FC6">
        <w:t>Description</w:t>
      </w:r>
      <w:proofErr w:type="spellEnd"/>
      <w:r w:rsidRPr="009A2FC6">
        <w:t xml:space="preserve"> </w:t>
      </w:r>
      <w:proofErr w:type="spellStart"/>
      <w:r w:rsidRPr="009A2FC6">
        <w:t>of</w:t>
      </w:r>
      <w:proofErr w:type="spellEnd"/>
      <w:r w:rsidRPr="009A2FC6">
        <w:t xml:space="preserve"> </w:t>
      </w:r>
      <w:proofErr w:type="spellStart"/>
      <w:r w:rsidRPr="009A2FC6">
        <w:t>implementation</w:t>
      </w:r>
      <w:proofErr w:type="spellEnd"/>
      <w:r w:rsidRPr="009A2FC6">
        <w:t xml:space="preserve"> (</w:t>
      </w:r>
      <w:proofErr w:type="gramStart"/>
      <w:r w:rsidRPr="009A2FC6">
        <w:t>3-5</w:t>
      </w:r>
      <w:proofErr w:type="gramEnd"/>
      <w:r w:rsidRPr="009A2FC6">
        <w:t xml:space="preserve"> </w:t>
      </w:r>
      <w:proofErr w:type="spellStart"/>
      <w:r w:rsidRPr="009A2FC6">
        <w:t>sentences</w:t>
      </w:r>
      <w:proofErr w:type="spellEnd"/>
      <w:r w:rsidRPr="009A2FC6">
        <w:t>).</w:t>
      </w:r>
      <w:r>
        <w:rPr>
          <w:lang w:val="en-US"/>
        </w:rPr>
        <w:t xml:space="preserve"> </w:t>
      </w:r>
      <w:r w:rsidR="00837F4F">
        <w:rPr>
          <w:i/>
          <w:iCs/>
          <w:color w:val="C45911" w:themeColor="accent2" w:themeShade="BF"/>
          <w:lang w:val="en-US"/>
        </w:rPr>
        <w:t xml:space="preserve">Added a user interface bar for stamina, that is getting lower once you run. After the set time of cooldown, it starts to generate back if you do not run. If you run out of stamina, </w:t>
      </w:r>
      <w:proofErr w:type="gramStart"/>
      <w:r w:rsidR="00837F4F">
        <w:rPr>
          <w:i/>
          <w:iCs/>
          <w:color w:val="C45911" w:themeColor="accent2" w:themeShade="BF"/>
          <w:lang w:val="en-US"/>
        </w:rPr>
        <w:t>you’re</w:t>
      </w:r>
      <w:proofErr w:type="gramEnd"/>
      <w:r w:rsidR="00837F4F">
        <w:rPr>
          <w:i/>
          <w:iCs/>
          <w:color w:val="C45911" w:themeColor="accent2" w:themeShade="BF"/>
          <w:lang w:val="en-US"/>
        </w:rPr>
        <w:t xml:space="preserve"> not able to run anymore and have to wait until it charges back up.</w:t>
      </w:r>
    </w:p>
    <w:p w14:paraId="4F8BD0D0" w14:textId="41D69387" w:rsidR="00837F4F" w:rsidRDefault="00837F4F" w:rsidP="00837F4F">
      <w:pPr>
        <w:rPr>
          <w:lang w:val="en-US"/>
        </w:rPr>
      </w:pPr>
    </w:p>
    <w:p w14:paraId="410CAC85" w14:textId="7F567FDC" w:rsidR="002263A9" w:rsidRPr="00696864" w:rsidRDefault="002263A9" w:rsidP="00696864">
      <w:pPr>
        <w:jc w:val="both"/>
        <w:rPr>
          <w:i/>
          <w:iCs/>
          <w:lang w:val="en-US"/>
        </w:rPr>
      </w:pPr>
    </w:p>
    <w:p w14:paraId="1E43322D" w14:textId="77777777" w:rsidR="002263A9" w:rsidRPr="00990400" w:rsidRDefault="002263A9" w:rsidP="002263A9">
      <w:pPr>
        <w:jc w:val="center"/>
        <w:rPr>
          <w:lang w:val="en-US"/>
        </w:rPr>
      </w:pPr>
      <w:r w:rsidRPr="00990400">
        <w:rPr>
          <w:noProof/>
          <w:lang w:val="en-US"/>
        </w:rPr>
        <mc:AlternateContent>
          <mc:Choice Requires="wpg">
            <w:drawing>
              <wp:inline distT="0" distB="0" distL="0" distR="0" wp14:anchorId="4379F0AF" wp14:editId="77770DA9">
                <wp:extent cx="3406140" cy="1196340"/>
                <wp:effectExtent l="0" t="0" r="22860" b="22860"/>
                <wp:docPr id="44" name="Группа 44"/>
                <wp:cNvGraphicFramePr/>
                <a:graphic xmlns:a="http://schemas.openxmlformats.org/drawingml/2006/main">
                  <a:graphicData uri="http://schemas.microsoft.com/office/word/2010/wordprocessingGroup">
                    <wpg:wgp>
                      <wpg:cNvGrpSpPr/>
                      <wpg:grpSpPr>
                        <a:xfrm>
                          <a:off x="0" y="0"/>
                          <a:ext cx="3406140" cy="1196340"/>
                          <a:chOff x="0" y="0"/>
                          <a:chExt cx="3353158" cy="1732402"/>
                        </a:xfrm>
                      </wpg:grpSpPr>
                      <wps:wsp>
                        <wps:cNvPr id="45" name="Прямоугольник 45"/>
                        <wps:cNvSpPr/>
                        <wps:spPr>
                          <a:xfrm>
                            <a:off x="0" y="0"/>
                            <a:ext cx="3353158" cy="1732402"/>
                          </a:xfrm>
                          <a:prstGeom prst="rect">
                            <a:avLst/>
                          </a:prstGeom>
                          <a:solidFill>
                            <a:schemeClr val="bg1">
                              <a:lumMod val="75000"/>
                            </a:schemeClr>
                          </a:solidFill>
                          <a:ln>
                            <a:solidFill>
                              <a:schemeClr val="tx1">
                                <a:lumMod val="50000"/>
                                <a:lumOff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Надпись 46"/>
                        <wps:cNvSpPr txBox="1"/>
                        <wps:spPr>
                          <a:xfrm>
                            <a:off x="207513" y="742080"/>
                            <a:ext cx="2968708" cy="349423"/>
                          </a:xfrm>
                          <a:prstGeom prst="rect">
                            <a:avLst/>
                          </a:prstGeom>
                          <a:solidFill>
                            <a:schemeClr val="lt1"/>
                          </a:solidFill>
                          <a:ln w="6350">
                            <a:solidFill>
                              <a:prstClr val="black"/>
                            </a:solidFill>
                          </a:ln>
                        </wps:spPr>
                        <wps:txbx>
                          <w:txbxContent>
                            <w:p w14:paraId="227B9421" w14:textId="4B98D2F5" w:rsidR="002D0698" w:rsidRPr="00990400" w:rsidRDefault="002D0698" w:rsidP="002263A9">
                              <w:pPr>
                                <w:jc w:val="center"/>
                                <w:rPr>
                                  <w:lang w:val="en-US"/>
                                </w:rPr>
                              </w:pPr>
                              <w:r>
                                <w:rPr>
                                  <w:noProof/>
                                </w:rPr>
                                <w:drawing>
                                  <wp:inline distT="0" distB="0" distL="0" distR="0" wp14:anchorId="40E1D958" wp14:editId="0BF10657">
                                    <wp:extent cx="2826078" cy="365760"/>
                                    <wp:effectExtent l="0" t="0" r="0" b="7620"/>
                                    <wp:docPr id="1400703382" name="Picture 1400703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26078" cy="365760"/>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379F0AF" id="Группа 44" o:spid="_x0000_s1053" style="width:268.2pt;height:94.2pt;mso-position-horizontal-relative:char;mso-position-vertical-relative:line" coordsize="33531,17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">
                <v:rect id="Прямоугольник 45" o:spid="_x0000_s1054" style="position:absolute;width:33531;height:17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" fillcolor="#bfbfbf [2412]" strokecolor="gray [1629]" strokeweight="1pt"/>
                <v:shape id="Надпись 46" o:spid="_x0000_s1055" type="#_x0000_t202" style="position:absolute;left:2075;top:7420;width:29687;height:349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" fillcolor="white [3201]" strokeweight=".5pt">
                  <v:textbox>
                    <w:txbxContent>
                      <w:p w14:paraId="227B9421" w14:textId="4B98D2F5" w:rsidR="002D0698" w:rsidRPr="00990400" w:rsidRDefault="002D0698" w:rsidP="002263A9">
                        <w:pPr>
                          <w:jc w:val="center"/>
                          <w:rPr>
                            <w:lang w:val="en-US"/>
                          </w:rPr>
                        </w:pPr>
                        <w:r>
                          <w:rPr>
                            <w:noProof/>
                          </w:rPr>
                          <w:drawing>
                            <wp:inline distT="0" distB="0" distL="0" distR="0" wp14:anchorId="40E1D958" wp14:editId="0BF10657">
                              <wp:extent cx="2826078" cy="365760"/>
                              <wp:effectExtent l="0" t="0" r="0" b="7620"/>
                              <wp:docPr id="1400703382" name="Picture 1400703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26078" cy="365760"/>
                                      </a:xfrm>
                                      <a:prstGeom prst="rect">
                                        <a:avLst/>
                                      </a:prstGeom>
                                    </pic:spPr>
                                  </pic:pic>
                                </a:graphicData>
                              </a:graphic>
                            </wp:inline>
                          </w:drawing>
                        </w:r>
                      </w:p>
                    </w:txbxContent>
                  </v:textbox>
                </v:shape>
                <w10:anchorlock/>
              </v:group>
            </w:pict>
          </mc:Fallback>
        </mc:AlternateContent>
      </w:r>
    </w:p>
    <w:p w14:paraId="12E8A33F" w14:textId="262D8420" w:rsidR="002263A9" w:rsidRPr="00990400" w:rsidRDefault="002263A9" w:rsidP="002263A9">
      <w:pPr>
        <w:pStyle w:val="Antrat"/>
        <w:jc w:val="center"/>
        <w:rPr>
          <w:b w:val="0"/>
          <w:lang w:val="en-US"/>
        </w:rPr>
      </w:pPr>
      <w:bookmarkStart w:id="38" w:name="_Toc192406"/>
      <w:bookmarkStart w:id="39" w:name="_Toc65511800"/>
      <w:bookmarkStart w:id="40" w:name="_Toc72692467"/>
      <w:r w:rsidRPr="00990400">
        <w:rPr>
          <w:lang w:val="en-US"/>
        </w:rPr>
        <w:t xml:space="preserve">Figure </w:t>
      </w:r>
      <w:r w:rsidRPr="00990400">
        <w:rPr>
          <w:lang w:val="en-US"/>
        </w:rPr>
        <w:fldChar w:fldCharType="begin"/>
      </w:r>
      <w:r w:rsidRPr="00990400">
        <w:rPr>
          <w:lang w:val="en-US"/>
        </w:rPr>
        <w:instrText xml:space="preserve"> SEQ Figure \* ARABIC </w:instrText>
      </w:r>
      <w:r w:rsidRPr="00990400">
        <w:rPr>
          <w:lang w:val="en-US"/>
        </w:rPr>
        <w:fldChar w:fldCharType="separate"/>
      </w:r>
      <w:r w:rsidR="00071371">
        <w:rPr>
          <w:noProof/>
          <w:lang w:val="en-US"/>
        </w:rPr>
        <w:t>6</w:t>
      </w:r>
      <w:r w:rsidRPr="00990400">
        <w:rPr>
          <w:lang w:val="en-US"/>
        </w:rPr>
        <w:fldChar w:fldCharType="end"/>
      </w:r>
      <w:r w:rsidRPr="00990400">
        <w:rPr>
          <w:lang w:val="en-US"/>
        </w:rPr>
        <w:t xml:space="preserve">. </w:t>
      </w:r>
      <w:bookmarkEnd w:id="38"/>
      <w:bookmarkEnd w:id="39"/>
      <w:r w:rsidR="00837F4F">
        <w:rPr>
          <w:b w:val="0"/>
          <w:lang w:val="en-US"/>
        </w:rPr>
        <w:t>Stamina UI</w:t>
      </w:r>
      <w:bookmarkEnd w:id="40"/>
    </w:p>
    <w:p w14:paraId="01CB5286" w14:textId="77777777" w:rsidR="002263A9" w:rsidRPr="00990400" w:rsidRDefault="002263A9" w:rsidP="002263A9">
      <w:pPr>
        <w:rPr>
          <w:lang w:val="en-US"/>
        </w:rPr>
      </w:pPr>
    </w:p>
    <w:p w14:paraId="70299FB7" w14:textId="77777777" w:rsidR="002263A9" w:rsidRPr="00990400" w:rsidRDefault="002263A9" w:rsidP="002263A9">
      <w:pPr>
        <w:rPr>
          <w:lang w:val="en-US"/>
        </w:rPr>
      </w:pPr>
    </w:p>
    <w:p w14:paraId="07E122CD" w14:textId="1209ABE9" w:rsidR="002263A9" w:rsidRPr="00990400" w:rsidRDefault="002263A9" w:rsidP="002263A9">
      <w:pPr>
        <w:rPr>
          <w:lang w:val="en-US"/>
        </w:rPr>
      </w:pPr>
    </w:p>
    <w:p w14:paraId="6300CB7E" w14:textId="77777777" w:rsidR="002263A9" w:rsidRPr="00990400" w:rsidRDefault="002263A9" w:rsidP="002263A9">
      <w:pPr>
        <w:rPr>
          <w:lang w:val="en-US"/>
        </w:rPr>
      </w:pPr>
      <w:r w:rsidRPr="00990400">
        <w:rPr>
          <w:noProof/>
          <w:lang w:val="en-US"/>
        </w:rPr>
        <mc:AlternateContent>
          <mc:Choice Requires="wpg">
            <w:drawing>
              <wp:inline distT="0" distB="0" distL="0" distR="0" wp14:anchorId="579AB955" wp14:editId="76DAD730">
                <wp:extent cx="5958184" cy="5387340"/>
                <wp:effectExtent l="0" t="0" r="24130" b="22860"/>
                <wp:docPr id="47" name="Группа 47"/>
                <wp:cNvGraphicFramePr/>
                <a:graphic xmlns:a="http://schemas.openxmlformats.org/drawingml/2006/main">
                  <a:graphicData uri="http://schemas.microsoft.com/office/word/2010/wordprocessingGroup">
                    <wpg:wgp>
                      <wpg:cNvGrpSpPr/>
                      <wpg:grpSpPr>
                        <a:xfrm>
                          <a:off x="0" y="0"/>
                          <a:ext cx="5958184" cy="5387340"/>
                          <a:chOff x="0" y="0"/>
                          <a:chExt cx="5976208" cy="914400"/>
                        </a:xfrm>
                      </wpg:grpSpPr>
                      <wps:wsp>
                        <wps:cNvPr id="48" name="Прямоугольник 48"/>
                        <wps:cNvSpPr/>
                        <wps:spPr>
                          <a:xfrm>
                            <a:off x="0" y="0"/>
                            <a:ext cx="5954573" cy="914400"/>
                          </a:xfrm>
                          <a:prstGeom prst="rect">
                            <a:avLst/>
                          </a:prstGeom>
                          <a:solidFill>
                            <a:schemeClr val="accent1">
                              <a:lumMod val="20000"/>
                              <a:lumOff val="80000"/>
                            </a:schemeClr>
                          </a:solidFill>
                          <a:ln>
                            <a:solidFill>
                              <a:schemeClr val="bg2">
                                <a:lumMod val="9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Надпись 49"/>
                        <wps:cNvSpPr txBox="1"/>
                        <wps:spPr>
                          <a:xfrm>
                            <a:off x="15265" y="91669"/>
                            <a:ext cx="5960943" cy="779479"/>
                          </a:xfrm>
                          <a:prstGeom prst="rect">
                            <a:avLst/>
                          </a:prstGeom>
                          <a:solidFill>
                            <a:schemeClr val="lt1"/>
                          </a:solidFill>
                          <a:ln w="6350">
                            <a:solidFill>
                              <a:prstClr val="black"/>
                            </a:solidFill>
                          </a:ln>
                        </wps:spPr>
                        <wps:txbx>
                          <w:txbxContent>
                            <w:p w14:paraId="5886A525"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[Range(0,10</w:t>
                              </w:r>
                              <w:proofErr w:type="gramStart"/>
                              <w:r w:rsidRPr="00837F4F">
                                <w:rPr>
                                  <w:rFonts w:ascii="Consolas" w:eastAsiaTheme="minorHAnsi" w:hAnsi="Consolas" w:cs="Consolas"/>
                                  <w:color w:val="000000"/>
                                  <w:sz w:val="17"/>
                                  <w:szCs w:val="17"/>
                                  <w:lang w:val="en-US" w:eastAsia="en-US"/>
                                </w:rPr>
                                <w:t>)][</w:t>
                              </w:r>
                              <w:proofErr w:type="spellStart"/>
                              <w:proofErr w:type="gramEnd"/>
                              <w:r w:rsidRPr="00837F4F">
                                <w:rPr>
                                  <w:rFonts w:ascii="Consolas" w:eastAsiaTheme="minorHAnsi" w:hAnsi="Consolas" w:cs="Consolas"/>
                                  <w:color w:val="000000"/>
                                  <w:sz w:val="17"/>
                                  <w:szCs w:val="17"/>
                                  <w:lang w:val="en-US" w:eastAsia="en-US"/>
                                </w:rPr>
                                <w:t>SerializeField</w:t>
                              </w:r>
                              <w:proofErr w:type="spellEnd"/>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private</w:t>
                              </w: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float</w:t>
                              </w:r>
                              <w:r w:rsidRPr="00837F4F">
                                <w:rPr>
                                  <w:rFonts w:ascii="Consolas" w:eastAsiaTheme="minorHAnsi" w:hAnsi="Consolas" w:cs="Consolas"/>
                                  <w:color w:val="000000"/>
                                  <w:sz w:val="17"/>
                                  <w:szCs w:val="17"/>
                                  <w:lang w:val="en-US" w:eastAsia="en-US"/>
                                </w:rPr>
                                <w:t xml:space="preserve"> stamina=10;</w:t>
                              </w:r>
                            </w:p>
                            <w:p w14:paraId="3345FBDB" w14:textId="4E2AAA58"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roofErr w:type="gramStart"/>
                              <w:r w:rsidRPr="00837F4F">
                                <w:rPr>
                                  <w:rFonts w:ascii="Consolas" w:eastAsiaTheme="minorHAnsi" w:hAnsi="Consolas" w:cs="Consolas"/>
                                  <w:color w:val="000000"/>
                                  <w:sz w:val="17"/>
                                  <w:szCs w:val="17"/>
                                  <w:lang w:val="en-US" w:eastAsia="en-US"/>
                                </w:rPr>
                                <w:t>Range(</w:t>
                              </w:r>
                              <w:proofErr w:type="gramEnd"/>
                              <w:r w:rsidRPr="00837F4F">
                                <w:rPr>
                                  <w:rFonts w:ascii="Consolas" w:eastAsiaTheme="minorHAnsi" w:hAnsi="Consolas" w:cs="Consolas"/>
                                  <w:color w:val="000000"/>
                                  <w:sz w:val="17"/>
                                  <w:szCs w:val="17"/>
                                  <w:lang w:val="en-US" w:eastAsia="en-US"/>
                                </w:rPr>
                                <w:t>0, 10)] [</w:t>
                              </w:r>
                              <w:proofErr w:type="spellStart"/>
                              <w:r w:rsidRPr="00837F4F">
                                <w:rPr>
                                  <w:rFonts w:ascii="Consolas" w:eastAsiaTheme="minorHAnsi" w:hAnsi="Consolas" w:cs="Consolas"/>
                                  <w:color w:val="000000"/>
                                  <w:sz w:val="17"/>
                                  <w:szCs w:val="17"/>
                                  <w:lang w:val="en-US" w:eastAsia="en-US"/>
                                </w:rPr>
                                <w:t>SerializeField</w:t>
                              </w:r>
                              <w:proofErr w:type="spellEnd"/>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private</w:t>
                              </w: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float</w:t>
                              </w:r>
                              <w:r w:rsidRPr="00837F4F">
                                <w:rPr>
                                  <w:rFonts w:ascii="Consolas" w:eastAsiaTheme="minorHAnsi" w:hAnsi="Consolas" w:cs="Consolas"/>
                                  <w:color w:val="000000"/>
                                  <w:sz w:val="17"/>
                                  <w:szCs w:val="17"/>
                                  <w:lang w:val="en-US" w:eastAsia="en-US"/>
                                </w:rPr>
                                <w:t xml:space="preserve"> </w:t>
                              </w:r>
                              <w:proofErr w:type="spellStart"/>
                              <w:r w:rsidRPr="00837F4F">
                                <w:rPr>
                                  <w:rFonts w:ascii="Consolas" w:eastAsiaTheme="minorHAnsi" w:hAnsi="Consolas" w:cs="Consolas"/>
                                  <w:color w:val="000000"/>
                                  <w:sz w:val="17"/>
                                  <w:szCs w:val="17"/>
                                  <w:lang w:val="en-US" w:eastAsia="en-US"/>
                                </w:rPr>
                                <w:t>maxStamina</w:t>
                              </w:r>
                              <w:proofErr w:type="spellEnd"/>
                              <w:r w:rsidRPr="00837F4F">
                                <w:rPr>
                                  <w:rFonts w:ascii="Consolas" w:eastAsiaTheme="minorHAnsi" w:hAnsi="Consolas" w:cs="Consolas"/>
                                  <w:color w:val="000000"/>
                                  <w:sz w:val="17"/>
                                  <w:szCs w:val="17"/>
                                  <w:lang w:val="en-US" w:eastAsia="en-US"/>
                                </w:rPr>
                                <w:t xml:space="preserve"> = 10;</w:t>
                              </w:r>
                            </w:p>
                            <w:p w14:paraId="35DF145E" w14:textId="4CC55A71" w:rsidR="002D0698" w:rsidRPr="00837F4F" w:rsidRDefault="002D0698" w:rsidP="00837F4F">
                              <w:pPr>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private</w:t>
                              </w: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float</w:t>
                              </w:r>
                              <w:r w:rsidRPr="00837F4F">
                                <w:rPr>
                                  <w:rFonts w:ascii="Consolas" w:eastAsiaTheme="minorHAnsi" w:hAnsi="Consolas" w:cs="Consolas"/>
                                  <w:color w:val="000000"/>
                                  <w:sz w:val="17"/>
                                  <w:szCs w:val="17"/>
                                  <w:lang w:val="en-US" w:eastAsia="en-US"/>
                                </w:rPr>
                                <w:t xml:space="preserve"> </w:t>
                              </w:r>
                              <w:proofErr w:type="spellStart"/>
                              <w:r w:rsidRPr="00837F4F">
                                <w:rPr>
                                  <w:rFonts w:ascii="Consolas" w:eastAsiaTheme="minorHAnsi" w:hAnsi="Consolas" w:cs="Consolas"/>
                                  <w:color w:val="000000"/>
                                  <w:sz w:val="17"/>
                                  <w:szCs w:val="17"/>
                                  <w:lang w:val="en-US" w:eastAsia="en-US"/>
                                </w:rPr>
                                <w:t>StaminaRegenTimer</w:t>
                              </w:r>
                              <w:proofErr w:type="spellEnd"/>
                              <w:r w:rsidRPr="00837F4F">
                                <w:rPr>
                                  <w:rFonts w:ascii="Consolas" w:eastAsiaTheme="minorHAnsi" w:hAnsi="Consolas" w:cs="Consolas"/>
                                  <w:color w:val="000000"/>
                                  <w:sz w:val="17"/>
                                  <w:szCs w:val="17"/>
                                  <w:lang w:val="en-US" w:eastAsia="en-US"/>
                                </w:rPr>
                                <w:t xml:space="preserve"> = 0.</w:t>
                              </w:r>
                              <w:proofErr w:type="gramStart"/>
                              <w:r w:rsidRPr="00837F4F">
                                <w:rPr>
                                  <w:rFonts w:ascii="Consolas" w:eastAsiaTheme="minorHAnsi" w:hAnsi="Consolas" w:cs="Consolas"/>
                                  <w:color w:val="000000"/>
                                  <w:sz w:val="17"/>
                                  <w:szCs w:val="17"/>
                                  <w:lang w:val="en-US" w:eastAsia="en-US"/>
                                </w:rPr>
                                <w:t>0f;</w:t>
                              </w:r>
                              <w:proofErr w:type="gramEnd"/>
                            </w:p>
                            <w:p w14:paraId="00628EFB"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private</w:t>
                              </w: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const</w:t>
                              </w: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float</w:t>
                              </w:r>
                              <w:r w:rsidRPr="00837F4F">
                                <w:rPr>
                                  <w:rFonts w:ascii="Consolas" w:eastAsiaTheme="minorHAnsi" w:hAnsi="Consolas" w:cs="Consolas"/>
                                  <w:color w:val="000000"/>
                                  <w:sz w:val="17"/>
                                  <w:szCs w:val="17"/>
                                  <w:lang w:val="en-US" w:eastAsia="en-US"/>
                                </w:rPr>
                                <w:t xml:space="preserve"> </w:t>
                              </w:r>
                              <w:proofErr w:type="spellStart"/>
                              <w:r w:rsidRPr="00837F4F">
                                <w:rPr>
                                  <w:rFonts w:ascii="Consolas" w:eastAsiaTheme="minorHAnsi" w:hAnsi="Consolas" w:cs="Consolas"/>
                                  <w:color w:val="000000"/>
                                  <w:sz w:val="17"/>
                                  <w:szCs w:val="17"/>
                                  <w:lang w:val="en-US" w:eastAsia="en-US"/>
                                </w:rPr>
                                <w:t>staminaDecrease</w:t>
                              </w:r>
                              <w:proofErr w:type="spellEnd"/>
                              <w:r w:rsidRPr="00837F4F">
                                <w:rPr>
                                  <w:rFonts w:ascii="Consolas" w:eastAsiaTheme="minorHAnsi" w:hAnsi="Consolas" w:cs="Consolas"/>
                                  <w:color w:val="000000"/>
                                  <w:sz w:val="17"/>
                                  <w:szCs w:val="17"/>
                                  <w:lang w:val="en-US" w:eastAsia="en-US"/>
                                </w:rPr>
                                <w:t xml:space="preserve"> = 2.</w:t>
                              </w:r>
                              <w:proofErr w:type="gramStart"/>
                              <w:r w:rsidRPr="00837F4F">
                                <w:rPr>
                                  <w:rFonts w:ascii="Consolas" w:eastAsiaTheme="minorHAnsi" w:hAnsi="Consolas" w:cs="Consolas"/>
                                  <w:color w:val="000000"/>
                                  <w:sz w:val="17"/>
                                  <w:szCs w:val="17"/>
                                  <w:lang w:val="en-US" w:eastAsia="en-US"/>
                                </w:rPr>
                                <w:t>0f;</w:t>
                              </w:r>
                              <w:proofErr w:type="gramEnd"/>
                            </w:p>
                            <w:p w14:paraId="4A2B6DED" w14:textId="73B8F344" w:rsidR="002D0698" w:rsidRPr="00837F4F" w:rsidRDefault="002D0698" w:rsidP="00837F4F">
                              <w:pPr>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private</w:t>
                              </w: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const</w:t>
                              </w: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float</w:t>
                              </w:r>
                              <w:r w:rsidRPr="00837F4F">
                                <w:rPr>
                                  <w:rFonts w:ascii="Consolas" w:eastAsiaTheme="minorHAnsi" w:hAnsi="Consolas" w:cs="Consolas"/>
                                  <w:color w:val="000000"/>
                                  <w:sz w:val="17"/>
                                  <w:szCs w:val="17"/>
                                  <w:lang w:val="en-US" w:eastAsia="en-US"/>
                                </w:rPr>
                                <w:t xml:space="preserve"> </w:t>
                              </w:r>
                              <w:proofErr w:type="spellStart"/>
                              <w:r w:rsidRPr="00837F4F">
                                <w:rPr>
                                  <w:rFonts w:ascii="Consolas" w:eastAsiaTheme="minorHAnsi" w:hAnsi="Consolas" w:cs="Consolas"/>
                                  <w:color w:val="000000"/>
                                  <w:sz w:val="17"/>
                                  <w:szCs w:val="17"/>
                                  <w:lang w:val="en-US" w:eastAsia="en-US"/>
                                </w:rPr>
                                <w:t>staminaIncrease</w:t>
                              </w:r>
                              <w:proofErr w:type="spellEnd"/>
                              <w:r w:rsidRPr="00837F4F">
                                <w:rPr>
                                  <w:rFonts w:ascii="Consolas" w:eastAsiaTheme="minorHAnsi" w:hAnsi="Consolas" w:cs="Consolas"/>
                                  <w:color w:val="000000"/>
                                  <w:sz w:val="17"/>
                                  <w:szCs w:val="17"/>
                                  <w:lang w:val="en-US" w:eastAsia="en-US"/>
                                </w:rPr>
                                <w:t xml:space="preserve"> = 5.</w:t>
                              </w:r>
                              <w:proofErr w:type="gramStart"/>
                              <w:r w:rsidRPr="00837F4F">
                                <w:rPr>
                                  <w:rFonts w:ascii="Consolas" w:eastAsiaTheme="minorHAnsi" w:hAnsi="Consolas" w:cs="Consolas"/>
                                  <w:color w:val="000000"/>
                                  <w:sz w:val="17"/>
                                  <w:szCs w:val="17"/>
                                  <w:lang w:val="en-US" w:eastAsia="en-US"/>
                                </w:rPr>
                                <w:t>0f;</w:t>
                              </w:r>
                              <w:proofErr w:type="gramEnd"/>
                            </w:p>
                            <w:p w14:paraId="19597C2E" w14:textId="18FDA996" w:rsidR="002D0698" w:rsidRPr="00837F4F" w:rsidRDefault="002D0698" w:rsidP="00837F4F">
                              <w:pPr>
                                <w:rPr>
                                  <w:rFonts w:ascii="Consolas" w:eastAsiaTheme="minorHAnsi" w:hAnsi="Consolas" w:cs="Consolas"/>
                                  <w:color w:val="000000"/>
                                  <w:sz w:val="17"/>
                                  <w:szCs w:val="17"/>
                                  <w:lang w:val="en-US" w:eastAsia="en-US"/>
                                </w:rPr>
                              </w:pPr>
                            </w:p>
                            <w:p w14:paraId="77480FB7"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FF"/>
                                  <w:sz w:val="17"/>
                                  <w:szCs w:val="17"/>
                                  <w:lang w:val="en-US" w:eastAsia="en-US"/>
                                </w:rPr>
                                <w:t>private</w:t>
                              </w: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void</w:t>
                              </w:r>
                              <w:r w:rsidRPr="00837F4F">
                                <w:rPr>
                                  <w:rFonts w:ascii="Consolas" w:eastAsiaTheme="minorHAnsi" w:hAnsi="Consolas" w:cs="Consolas"/>
                                  <w:color w:val="000000"/>
                                  <w:sz w:val="17"/>
                                  <w:szCs w:val="17"/>
                                  <w:lang w:val="en-US" w:eastAsia="en-US"/>
                                </w:rPr>
                                <w:t xml:space="preserve"> </w:t>
                              </w:r>
                              <w:proofErr w:type="gramStart"/>
                              <w:r w:rsidRPr="00837F4F">
                                <w:rPr>
                                  <w:rFonts w:ascii="Consolas" w:eastAsiaTheme="minorHAnsi" w:hAnsi="Consolas" w:cs="Consolas"/>
                                  <w:color w:val="000000"/>
                                  <w:sz w:val="17"/>
                                  <w:szCs w:val="17"/>
                                  <w:lang w:val="en-US" w:eastAsia="en-US"/>
                                </w:rPr>
                                <w:t>Run(</w:t>
                              </w:r>
                              <w:proofErr w:type="gramEnd"/>
                              <w:r w:rsidRPr="00837F4F">
                                <w:rPr>
                                  <w:rFonts w:ascii="Consolas" w:eastAsiaTheme="minorHAnsi" w:hAnsi="Consolas" w:cs="Consolas"/>
                                  <w:color w:val="000000"/>
                                  <w:sz w:val="17"/>
                                  <w:szCs w:val="17"/>
                                  <w:lang w:val="en-US" w:eastAsia="en-US"/>
                                </w:rPr>
                                <w:t>)</w:t>
                              </w:r>
                            </w:p>
                            <w:p w14:paraId="228FD63E"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
                            <w:p w14:paraId="031ADE9F"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if</w:t>
                              </w:r>
                              <w:r w:rsidRPr="00837F4F">
                                <w:rPr>
                                  <w:rFonts w:ascii="Consolas" w:eastAsiaTheme="minorHAnsi" w:hAnsi="Consolas" w:cs="Consolas"/>
                                  <w:color w:val="000000"/>
                                  <w:sz w:val="17"/>
                                  <w:szCs w:val="17"/>
                                  <w:lang w:val="en-US" w:eastAsia="en-US"/>
                                </w:rPr>
                                <w:t xml:space="preserve"> (stamina &gt; 0)</w:t>
                              </w:r>
                            </w:p>
                            <w:p w14:paraId="38DB21ED"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
                            <w:p w14:paraId="49B1425D"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stamina = </w:t>
                              </w:r>
                              <w:proofErr w:type="spellStart"/>
                              <w:r w:rsidRPr="00837F4F">
                                <w:rPr>
                                  <w:rFonts w:ascii="Consolas" w:eastAsiaTheme="minorHAnsi" w:hAnsi="Consolas" w:cs="Consolas"/>
                                  <w:color w:val="000000"/>
                                  <w:sz w:val="17"/>
                                  <w:szCs w:val="17"/>
                                  <w:lang w:val="en-US" w:eastAsia="en-US"/>
                                </w:rPr>
                                <w:t>Mathf.Clamp</w:t>
                              </w:r>
                              <w:proofErr w:type="spellEnd"/>
                              <w:r w:rsidRPr="00837F4F">
                                <w:rPr>
                                  <w:rFonts w:ascii="Consolas" w:eastAsiaTheme="minorHAnsi" w:hAnsi="Consolas" w:cs="Consolas"/>
                                  <w:color w:val="000000"/>
                                  <w:sz w:val="17"/>
                                  <w:szCs w:val="17"/>
                                  <w:lang w:val="en-US" w:eastAsia="en-US"/>
                                </w:rPr>
                                <w:t>(stamina - (</w:t>
                              </w:r>
                              <w:proofErr w:type="spellStart"/>
                              <w:r w:rsidRPr="00837F4F">
                                <w:rPr>
                                  <w:rFonts w:ascii="Consolas" w:eastAsiaTheme="minorHAnsi" w:hAnsi="Consolas" w:cs="Consolas"/>
                                  <w:color w:val="000000"/>
                                  <w:sz w:val="17"/>
                                  <w:szCs w:val="17"/>
                                  <w:lang w:val="en-US" w:eastAsia="en-US"/>
                                </w:rPr>
                                <w:t>staminaDecrease</w:t>
                              </w:r>
                              <w:proofErr w:type="spellEnd"/>
                              <w:r w:rsidRPr="00837F4F">
                                <w:rPr>
                                  <w:rFonts w:ascii="Consolas" w:eastAsiaTheme="minorHAnsi" w:hAnsi="Consolas" w:cs="Consolas"/>
                                  <w:color w:val="000000"/>
                                  <w:sz w:val="17"/>
                                  <w:szCs w:val="17"/>
                                  <w:lang w:val="en-US" w:eastAsia="en-US"/>
                                </w:rPr>
                                <w:t xml:space="preserve"> * </w:t>
                              </w:r>
                              <w:proofErr w:type="spellStart"/>
                              <w:r w:rsidRPr="00837F4F">
                                <w:rPr>
                                  <w:rFonts w:ascii="Consolas" w:eastAsiaTheme="minorHAnsi" w:hAnsi="Consolas" w:cs="Consolas"/>
                                  <w:color w:val="000000"/>
                                  <w:sz w:val="17"/>
                                  <w:szCs w:val="17"/>
                                  <w:lang w:val="en-US" w:eastAsia="en-US"/>
                                </w:rPr>
                                <w:t>Time.deltaTime</w:t>
                              </w:r>
                              <w:proofErr w:type="spellEnd"/>
                              <w:r w:rsidRPr="00837F4F">
                                <w:rPr>
                                  <w:rFonts w:ascii="Consolas" w:eastAsiaTheme="minorHAnsi" w:hAnsi="Consolas" w:cs="Consolas"/>
                                  <w:color w:val="000000"/>
                                  <w:sz w:val="17"/>
                                  <w:szCs w:val="17"/>
                                  <w:lang w:val="en-US" w:eastAsia="en-US"/>
                                </w:rPr>
                                <w:t xml:space="preserve">), 0.0f, </w:t>
                              </w:r>
                              <w:proofErr w:type="spellStart"/>
                              <w:r w:rsidRPr="00837F4F">
                                <w:rPr>
                                  <w:rFonts w:ascii="Consolas" w:eastAsiaTheme="minorHAnsi" w:hAnsi="Consolas" w:cs="Consolas"/>
                                  <w:color w:val="000000"/>
                                  <w:sz w:val="17"/>
                                  <w:szCs w:val="17"/>
                                  <w:lang w:val="en-US" w:eastAsia="en-US"/>
                                </w:rPr>
                                <w:t>maxStamina</w:t>
                              </w:r>
                              <w:proofErr w:type="spellEnd"/>
                              <w:proofErr w:type="gramStart"/>
                              <w:r w:rsidRPr="00837F4F">
                                <w:rPr>
                                  <w:rFonts w:ascii="Consolas" w:eastAsiaTheme="minorHAnsi" w:hAnsi="Consolas" w:cs="Consolas"/>
                                  <w:color w:val="000000"/>
                                  <w:sz w:val="17"/>
                                  <w:szCs w:val="17"/>
                                  <w:lang w:val="en-US" w:eastAsia="en-US"/>
                                </w:rPr>
                                <w:t>);</w:t>
                              </w:r>
                              <w:proofErr w:type="gramEnd"/>
                            </w:p>
                            <w:p w14:paraId="304BBC48"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roofErr w:type="spellStart"/>
                              <w:r w:rsidRPr="00837F4F">
                                <w:rPr>
                                  <w:rFonts w:ascii="Consolas" w:eastAsiaTheme="minorHAnsi" w:hAnsi="Consolas" w:cs="Consolas"/>
                                  <w:color w:val="000000"/>
                                  <w:sz w:val="17"/>
                                  <w:szCs w:val="17"/>
                                  <w:lang w:val="en-US" w:eastAsia="en-US"/>
                                </w:rPr>
                                <w:t>movementSpeed</w:t>
                              </w:r>
                              <w:proofErr w:type="spellEnd"/>
                              <w:r w:rsidRPr="00837F4F">
                                <w:rPr>
                                  <w:rFonts w:ascii="Consolas" w:eastAsiaTheme="minorHAnsi" w:hAnsi="Consolas" w:cs="Consolas"/>
                                  <w:color w:val="000000"/>
                                  <w:sz w:val="17"/>
                                  <w:szCs w:val="17"/>
                                  <w:lang w:val="en-US" w:eastAsia="en-US"/>
                                </w:rPr>
                                <w:t xml:space="preserve"> = </w:t>
                              </w:r>
                              <w:proofErr w:type="spellStart"/>
                              <w:proofErr w:type="gramStart"/>
                              <w:r w:rsidRPr="00837F4F">
                                <w:rPr>
                                  <w:rFonts w:ascii="Consolas" w:eastAsiaTheme="minorHAnsi" w:hAnsi="Consolas" w:cs="Consolas"/>
                                  <w:color w:val="000000"/>
                                  <w:sz w:val="17"/>
                                  <w:szCs w:val="17"/>
                                  <w:lang w:val="en-US" w:eastAsia="en-US"/>
                                </w:rPr>
                                <w:t>runningSpeed</w:t>
                              </w:r>
                              <w:proofErr w:type="spellEnd"/>
                              <w:r w:rsidRPr="00837F4F">
                                <w:rPr>
                                  <w:rFonts w:ascii="Consolas" w:eastAsiaTheme="minorHAnsi" w:hAnsi="Consolas" w:cs="Consolas"/>
                                  <w:color w:val="000000"/>
                                  <w:sz w:val="17"/>
                                  <w:szCs w:val="17"/>
                                  <w:lang w:val="en-US" w:eastAsia="en-US"/>
                                </w:rPr>
                                <w:t>;</w:t>
                              </w:r>
                              <w:proofErr w:type="gramEnd"/>
                            </w:p>
                            <w:p w14:paraId="6482EF78"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roofErr w:type="spellStart"/>
                              <w:proofErr w:type="gramStart"/>
                              <w:r w:rsidRPr="00837F4F">
                                <w:rPr>
                                  <w:rFonts w:ascii="Consolas" w:eastAsiaTheme="minorHAnsi" w:hAnsi="Consolas" w:cs="Consolas"/>
                                  <w:color w:val="000000"/>
                                  <w:sz w:val="17"/>
                                  <w:szCs w:val="17"/>
                                  <w:lang w:val="en-US" w:eastAsia="en-US"/>
                                </w:rPr>
                                <w:t>anim.SetFloat</w:t>
                              </w:r>
                              <w:proofErr w:type="spellEnd"/>
                              <w:proofErr w:type="gramEnd"/>
                              <w:r w:rsidRPr="00837F4F">
                                <w:rPr>
                                  <w:rFonts w:ascii="Consolas" w:eastAsiaTheme="minorHAnsi" w:hAnsi="Consolas" w:cs="Consolas"/>
                                  <w:color w:val="000000"/>
                                  <w:sz w:val="17"/>
                                  <w:szCs w:val="17"/>
                                  <w:lang w:val="en-US" w:eastAsia="en-US"/>
                                </w:rPr>
                                <w:t>(</w:t>
                              </w:r>
                              <w:r w:rsidRPr="00837F4F">
                                <w:rPr>
                                  <w:rFonts w:ascii="Consolas" w:eastAsiaTheme="minorHAnsi" w:hAnsi="Consolas" w:cs="Consolas"/>
                                  <w:color w:val="A31515"/>
                                  <w:sz w:val="17"/>
                                  <w:szCs w:val="17"/>
                                  <w:lang w:val="en-US" w:eastAsia="en-US"/>
                                </w:rPr>
                                <w:t>"Speed"</w:t>
                              </w:r>
                              <w:r w:rsidRPr="00837F4F">
                                <w:rPr>
                                  <w:rFonts w:ascii="Consolas" w:eastAsiaTheme="minorHAnsi" w:hAnsi="Consolas" w:cs="Consolas"/>
                                  <w:color w:val="000000"/>
                                  <w:sz w:val="17"/>
                                  <w:szCs w:val="17"/>
                                  <w:lang w:val="en-US" w:eastAsia="en-US"/>
                                </w:rPr>
                                <w:t xml:space="preserve">, 0.5f, 0.1f, </w:t>
                              </w:r>
                              <w:proofErr w:type="spellStart"/>
                              <w:r w:rsidRPr="00837F4F">
                                <w:rPr>
                                  <w:rFonts w:ascii="Consolas" w:eastAsiaTheme="minorHAnsi" w:hAnsi="Consolas" w:cs="Consolas"/>
                                  <w:color w:val="000000"/>
                                  <w:sz w:val="17"/>
                                  <w:szCs w:val="17"/>
                                  <w:lang w:val="en-US" w:eastAsia="en-US"/>
                                </w:rPr>
                                <w:t>Time.deltaTime</w:t>
                              </w:r>
                              <w:proofErr w:type="spellEnd"/>
                              <w:r w:rsidRPr="00837F4F">
                                <w:rPr>
                                  <w:rFonts w:ascii="Consolas" w:eastAsiaTheme="minorHAnsi" w:hAnsi="Consolas" w:cs="Consolas"/>
                                  <w:color w:val="000000"/>
                                  <w:sz w:val="17"/>
                                  <w:szCs w:val="17"/>
                                  <w:lang w:val="en-US" w:eastAsia="en-US"/>
                                </w:rPr>
                                <w:t>);</w:t>
                              </w:r>
                            </w:p>
                            <w:p w14:paraId="0E29BC38"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roofErr w:type="spellStart"/>
                              <w:r w:rsidRPr="00837F4F">
                                <w:rPr>
                                  <w:rFonts w:ascii="Consolas" w:eastAsiaTheme="minorHAnsi" w:hAnsi="Consolas" w:cs="Consolas"/>
                                  <w:color w:val="000000"/>
                                  <w:sz w:val="17"/>
                                  <w:szCs w:val="17"/>
                                  <w:lang w:val="en-US" w:eastAsia="en-US"/>
                                </w:rPr>
                                <w:t>StaminaRegenTimer</w:t>
                              </w:r>
                              <w:proofErr w:type="spellEnd"/>
                              <w:r w:rsidRPr="00837F4F">
                                <w:rPr>
                                  <w:rFonts w:ascii="Consolas" w:eastAsiaTheme="minorHAnsi" w:hAnsi="Consolas" w:cs="Consolas"/>
                                  <w:color w:val="000000"/>
                                  <w:sz w:val="17"/>
                                  <w:szCs w:val="17"/>
                                  <w:lang w:val="en-US" w:eastAsia="en-US"/>
                                </w:rPr>
                                <w:t xml:space="preserve"> = 0.</w:t>
                              </w:r>
                              <w:proofErr w:type="gramStart"/>
                              <w:r w:rsidRPr="00837F4F">
                                <w:rPr>
                                  <w:rFonts w:ascii="Consolas" w:eastAsiaTheme="minorHAnsi" w:hAnsi="Consolas" w:cs="Consolas"/>
                                  <w:color w:val="000000"/>
                                  <w:sz w:val="17"/>
                                  <w:szCs w:val="17"/>
                                  <w:lang w:val="en-US" w:eastAsia="en-US"/>
                                </w:rPr>
                                <w:t>0f;</w:t>
                              </w:r>
                              <w:proofErr w:type="gramEnd"/>
                            </w:p>
                            <w:p w14:paraId="722659DA"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
                            <w:p w14:paraId="4451F229"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else</w:t>
                              </w:r>
                            </w:p>
                            <w:p w14:paraId="16C3F360"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
                            <w:p w14:paraId="765C739A"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roofErr w:type="gramStart"/>
                              <w:r w:rsidRPr="00837F4F">
                                <w:rPr>
                                  <w:rFonts w:ascii="Consolas" w:eastAsiaTheme="minorHAnsi" w:hAnsi="Consolas" w:cs="Consolas"/>
                                  <w:color w:val="000000"/>
                                  <w:sz w:val="17"/>
                                  <w:szCs w:val="17"/>
                                  <w:lang w:val="en-US" w:eastAsia="en-US"/>
                                </w:rPr>
                                <w:t>Walk(</w:t>
                              </w:r>
                              <w:proofErr w:type="gramEnd"/>
                              <w:r w:rsidRPr="00837F4F">
                                <w:rPr>
                                  <w:rFonts w:ascii="Consolas" w:eastAsiaTheme="minorHAnsi" w:hAnsi="Consolas" w:cs="Consolas"/>
                                  <w:color w:val="000000"/>
                                  <w:sz w:val="17"/>
                                  <w:szCs w:val="17"/>
                                  <w:lang w:val="en-US" w:eastAsia="en-US"/>
                                </w:rPr>
                                <w:t>);</w:t>
                              </w:r>
                            </w:p>
                            <w:p w14:paraId="53CBD0F5"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
                            <w:p w14:paraId="4D1C2424"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p>
                            <w:p w14:paraId="565F8DCC" w14:textId="35A62014" w:rsidR="002D0698" w:rsidRPr="00837F4F" w:rsidRDefault="002D0698" w:rsidP="00837F4F">
                              <w:pPr>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
                            <w:p w14:paraId="41297FB3" w14:textId="7014C719" w:rsidR="002D0698" w:rsidRPr="00837F4F" w:rsidRDefault="002D0698" w:rsidP="00837F4F">
                              <w:pPr>
                                <w:rPr>
                                  <w:rFonts w:ascii="Consolas" w:eastAsiaTheme="minorHAnsi" w:hAnsi="Consolas" w:cs="Consolas"/>
                                  <w:color w:val="000000"/>
                                  <w:sz w:val="17"/>
                                  <w:szCs w:val="17"/>
                                  <w:lang w:val="en-US" w:eastAsia="en-US"/>
                                </w:rPr>
                              </w:pPr>
                            </w:p>
                            <w:p w14:paraId="23AAAC0F"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private</w:t>
                              </w: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void</w:t>
                              </w:r>
                              <w:r w:rsidRPr="00837F4F">
                                <w:rPr>
                                  <w:rFonts w:ascii="Consolas" w:eastAsiaTheme="minorHAnsi" w:hAnsi="Consolas" w:cs="Consolas"/>
                                  <w:color w:val="000000"/>
                                  <w:sz w:val="17"/>
                                  <w:szCs w:val="17"/>
                                  <w:lang w:val="en-US" w:eastAsia="en-US"/>
                                </w:rPr>
                                <w:t xml:space="preserve"> </w:t>
                              </w:r>
                              <w:proofErr w:type="spellStart"/>
                              <w:proofErr w:type="gramStart"/>
                              <w:r w:rsidRPr="00837F4F">
                                <w:rPr>
                                  <w:rFonts w:ascii="Consolas" w:eastAsiaTheme="minorHAnsi" w:hAnsi="Consolas" w:cs="Consolas"/>
                                  <w:color w:val="000000"/>
                                  <w:sz w:val="17"/>
                                  <w:szCs w:val="17"/>
                                  <w:lang w:val="en-US" w:eastAsia="en-US"/>
                                </w:rPr>
                                <w:t>RegenerateStamina</w:t>
                              </w:r>
                              <w:proofErr w:type="spellEnd"/>
                              <w:r w:rsidRPr="00837F4F">
                                <w:rPr>
                                  <w:rFonts w:ascii="Consolas" w:eastAsiaTheme="minorHAnsi" w:hAnsi="Consolas" w:cs="Consolas"/>
                                  <w:color w:val="000000"/>
                                  <w:sz w:val="17"/>
                                  <w:szCs w:val="17"/>
                                  <w:lang w:val="en-US" w:eastAsia="en-US"/>
                                </w:rPr>
                                <w:t>(</w:t>
                              </w:r>
                              <w:proofErr w:type="gramEnd"/>
                              <w:r w:rsidRPr="00837F4F">
                                <w:rPr>
                                  <w:rFonts w:ascii="Consolas" w:eastAsiaTheme="minorHAnsi" w:hAnsi="Consolas" w:cs="Consolas"/>
                                  <w:color w:val="000000"/>
                                  <w:sz w:val="17"/>
                                  <w:szCs w:val="17"/>
                                  <w:lang w:val="en-US" w:eastAsia="en-US"/>
                                </w:rPr>
                                <w:t>)</w:t>
                              </w:r>
                            </w:p>
                            <w:p w14:paraId="65977CA3"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
                            <w:p w14:paraId="7F955419"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if</w:t>
                              </w:r>
                              <w:r w:rsidRPr="00837F4F">
                                <w:rPr>
                                  <w:rFonts w:ascii="Consolas" w:eastAsiaTheme="minorHAnsi" w:hAnsi="Consolas" w:cs="Consolas"/>
                                  <w:color w:val="000000"/>
                                  <w:sz w:val="17"/>
                                  <w:szCs w:val="17"/>
                                  <w:lang w:val="en-US" w:eastAsia="en-US"/>
                                </w:rPr>
                                <w:t xml:space="preserve"> (</w:t>
                              </w:r>
                              <w:proofErr w:type="spellStart"/>
                              <w:r w:rsidRPr="00837F4F">
                                <w:rPr>
                                  <w:rFonts w:ascii="Consolas" w:eastAsiaTheme="minorHAnsi" w:hAnsi="Consolas" w:cs="Consolas"/>
                                  <w:color w:val="000000"/>
                                  <w:sz w:val="17"/>
                                  <w:szCs w:val="17"/>
                                  <w:lang w:val="en-US" w:eastAsia="en-US"/>
                                </w:rPr>
                                <w:t>StaminaRegenTimer</w:t>
                              </w:r>
                              <w:proofErr w:type="spellEnd"/>
                              <w:r w:rsidRPr="00837F4F">
                                <w:rPr>
                                  <w:rFonts w:ascii="Consolas" w:eastAsiaTheme="minorHAnsi" w:hAnsi="Consolas" w:cs="Consolas"/>
                                  <w:color w:val="000000"/>
                                  <w:sz w:val="17"/>
                                  <w:szCs w:val="17"/>
                                  <w:lang w:val="en-US" w:eastAsia="en-US"/>
                                </w:rPr>
                                <w:t xml:space="preserve"> &gt;= cooldown)</w:t>
                              </w:r>
                            </w:p>
                            <w:p w14:paraId="1EC84FF3"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
                            <w:p w14:paraId="05AFE357"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stamina = </w:t>
                              </w:r>
                              <w:proofErr w:type="spellStart"/>
                              <w:r w:rsidRPr="00837F4F">
                                <w:rPr>
                                  <w:rFonts w:ascii="Consolas" w:eastAsiaTheme="minorHAnsi" w:hAnsi="Consolas" w:cs="Consolas"/>
                                  <w:color w:val="000000"/>
                                  <w:sz w:val="17"/>
                                  <w:szCs w:val="17"/>
                                  <w:lang w:val="en-US" w:eastAsia="en-US"/>
                                </w:rPr>
                                <w:t>Mathf.Clamp</w:t>
                              </w:r>
                              <w:proofErr w:type="spellEnd"/>
                              <w:r w:rsidRPr="00837F4F">
                                <w:rPr>
                                  <w:rFonts w:ascii="Consolas" w:eastAsiaTheme="minorHAnsi" w:hAnsi="Consolas" w:cs="Consolas"/>
                                  <w:color w:val="000000"/>
                                  <w:sz w:val="17"/>
                                  <w:szCs w:val="17"/>
                                  <w:lang w:val="en-US" w:eastAsia="en-US"/>
                                </w:rPr>
                                <w:t>(stamina + (</w:t>
                              </w:r>
                              <w:proofErr w:type="spellStart"/>
                              <w:r w:rsidRPr="00837F4F">
                                <w:rPr>
                                  <w:rFonts w:ascii="Consolas" w:eastAsiaTheme="minorHAnsi" w:hAnsi="Consolas" w:cs="Consolas"/>
                                  <w:color w:val="000000"/>
                                  <w:sz w:val="17"/>
                                  <w:szCs w:val="17"/>
                                  <w:lang w:val="en-US" w:eastAsia="en-US"/>
                                </w:rPr>
                                <w:t>staminaIncrease</w:t>
                              </w:r>
                              <w:proofErr w:type="spellEnd"/>
                              <w:r w:rsidRPr="00837F4F">
                                <w:rPr>
                                  <w:rFonts w:ascii="Consolas" w:eastAsiaTheme="minorHAnsi" w:hAnsi="Consolas" w:cs="Consolas"/>
                                  <w:color w:val="000000"/>
                                  <w:sz w:val="17"/>
                                  <w:szCs w:val="17"/>
                                  <w:lang w:val="en-US" w:eastAsia="en-US"/>
                                </w:rPr>
                                <w:t xml:space="preserve"> * </w:t>
                              </w:r>
                              <w:proofErr w:type="spellStart"/>
                              <w:r w:rsidRPr="00837F4F">
                                <w:rPr>
                                  <w:rFonts w:ascii="Consolas" w:eastAsiaTheme="minorHAnsi" w:hAnsi="Consolas" w:cs="Consolas"/>
                                  <w:color w:val="000000"/>
                                  <w:sz w:val="17"/>
                                  <w:szCs w:val="17"/>
                                  <w:lang w:val="en-US" w:eastAsia="en-US"/>
                                </w:rPr>
                                <w:t>Time.deltaTime</w:t>
                              </w:r>
                              <w:proofErr w:type="spellEnd"/>
                              <w:r w:rsidRPr="00837F4F">
                                <w:rPr>
                                  <w:rFonts w:ascii="Consolas" w:eastAsiaTheme="minorHAnsi" w:hAnsi="Consolas" w:cs="Consolas"/>
                                  <w:color w:val="000000"/>
                                  <w:sz w:val="17"/>
                                  <w:szCs w:val="17"/>
                                  <w:lang w:val="en-US" w:eastAsia="en-US"/>
                                </w:rPr>
                                <w:t xml:space="preserve">), 0.0f, </w:t>
                              </w:r>
                              <w:proofErr w:type="spellStart"/>
                              <w:r w:rsidRPr="00837F4F">
                                <w:rPr>
                                  <w:rFonts w:ascii="Consolas" w:eastAsiaTheme="minorHAnsi" w:hAnsi="Consolas" w:cs="Consolas"/>
                                  <w:color w:val="000000"/>
                                  <w:sz w:val="17"/>
                                  <w:szCs w:val="17"/>
                                  <w:lang w:val="en-US" w:eastAsia="en-US"/>
                                </w:rPr>
                                <w:t>maxStamina</w:t>
                              </w:r>
                              <w:proofErr w:type="spellEnd"/>
                              <w:proofErr w:type="gramStart"/>
                              <w:r w:rsidRPr="00837F4F">
                                <w:rPr>
                                  <w:rFonts w:ascii="Consolas" w:eastAsiaTheme="minorHAnsi" w:hAnsi="Consolas" w:cs="Consolas"/>
                                  <w:color w:val="000000"/>
                                  <w:sz w:val="17"/>
                                  <w:szCs w:val="17"/>
                                  <w:lang w:val="en-US" w:eastAsia="en-US"/>
                                </w:rPr>
                                <w:t>);</w:t>
                              </w:r>
                              <w:proofErr w:type="gramEnd"/>
                            </w:p>
                            <w:p w14:paraId="47B12DB6"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
                            <w:p w14:paraId="7333864A"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else</w:t>
                              </w:r>
                            </w:p>
                            <w:p w14:paraId="1AB3C9A9"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
                            <w:p w14:paraId="7E4C06C6"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roofErr w:type="spellStart"/>
                              <w:r w:rsidRPr="00837F4F">
                                <w:rPr>
                                  <w:rFonts w:ascii="Consolas" w:eastAsiaTheme="minorHAnsi" w:hAnsi="Consolas" w:cs="Consolas"/>
                                  <w:color w:val="000000"/>
                                  <w:sz w:val="17"/>
                                  <w:szCs w:val="17"/>
                                  <w:lang w:val="en-US" w:eastAsia="en-US"/>
                                </w:rPr>
                                <w:t>StaminaRegenTimer</w:t>
                              </w:r>
                              <w:proofErr w:type="spellEnd"/>
                              <w:r w:rsidRPr="00837F4F">
                                <w:rPr>
                                  <w:rFonts w:ascii="Consolas" w:eastAsiaTheme="minorHAnsi" w:hAnsi="Consolas" w:cs="Consolas"/>
                                  <w:color w:val="000000"/>
                                  <w:sz w:val="17"/>
                                  <w:szCs w:val="17"/>
                                  <w:lang w:val="en-US" w:eastAsia="en-US"/>
                                </w:rPr>
                                <w:t xml:space="preserve"> += </w:t>
                              </w:r>
                              <w:proofErr w:type="spellStart"/>
                              <w:r w:rsidRPr="00837F4F">
                                <w:rPr>
                                  <w:rFonts w:ascii="Consolas" w:eastAsiaTheme="minorHAnsi" w:hAnsi="Consolas" w:cs="Consolas"/>
                                  <w:color w:val="000000"/>
                                  <w:sz w:val="17"/>
                                  <w:szCs w:val="17"/>
                                  <w:lang w:val="en-US" w:eastAsia="en-US"/>
                                </w:rPr>
                                <w:t>Time.</w:t>
                              </w:r>
                              <w:proofErr w:type="gramStart"/>
                              <w:r w:rsidRPr="00837F4F">
                                <w:rPr>
                                  <w:rFonts w:ascii="Consolas" w:eastAsiaTheme="minorHAnsi" w:hAnsi="Consolas" w:cs="Consolas"/>
                                  <w:color w:val="000000"/>
                                  <w:sz w:val="17"/>
                                  <w:szCs w:val="17"/>
                                  <w:lang w:val="en-US" w:eastAsia="en-US"/>
                                </w:rPr>
                                <w:t>deltaTime</w:t>
                              </w:r>
                              <w:proofErr w:type="spellEnd"/>
                              <w:r w:rsidRPr="00837F4F">
                                <w:rPr>
                                  <w:rFonts w:ascii="Consolas" w:eastAsiaTheme="minorHAnsi" w:hAnsi="Consolas" w:cs="Consolas"/>
                                  <w:color w:val="000000"/>
                                  <w:sz w:val="17"/>
                                  <w:szCs w:val="17"/>
                                  <w:lang w:val="en-US" w:eastAsia="en-US"/>
                                </w:rPr>
                                <w:t>;</w:t>
                              </w:r>
                              <w:proofErr w:type="gramEnd"/>
                            </w:p>
                            <w:p w14:paraId="45ACC47A"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
                            <w:p w14:paraId="6826F873" w14:textId="0FFA618D" w:rsidR="002D0698" w:rsidRPr="00837F4F" w:rsidRDefault="002D0698" w:rsidP="00837F4F">
                              <w:pPr>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79AB955" id="Группа 47" o:spid="_x0000_s1056" style="width:469.15pt;height:424.2pt;mso-position-horizontal-relative:char;mso-position-vertical-relative:line" coordsize="59762,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">
                <v:rect id="Прямоугольник 48" o:spid="_x0000_s1057" style="position:absolute;width:59545;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" fillcolor="#d9e2f3 [660]" strokecolor="#cfcdcd [2894]" strokeweight="1pt"/>
                <v:shape id="Надпись 49" o:spid="_x0000_s1058" type="#_x0000_t202" style="position:absolute;left:152;top:916;width:59610;height:779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" fillcolor="white [3201]" strokeweight=".5pt">
                  <v:textbox>
                    <w:txbxContent>
                      <w:p w14:paraId="5886A525"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[Range(0,10</w:t>
                        </w:r>
                        <w:proofErr w:type="gramStart"/>
                        <w:r w:rsidRPr="00837F4F">
                          <w:rPr>
                            <w:rFonts w:ascii="Consolas" w:eastAsiaTheme="minorHAnsi" w:hAnsi="Consolas" w:cs="Consolas"/>
                            <w:color w:val="000000"/>
                            <w:sz w:val="17"/>
                            <w:szCs w:val="17"/>
                            <w:lang w:val="en-US" w:eastAsia="en-US"/>
                          </w:rPr>
                          <w:t>)][</w:t>
                        </w:r>
                        <w:proofErr w:type="spellStart"/>
                        <w:proofErr w:type="gramEnd"/>
                        <w:r w:rsidRPr="00837F4F">
                          <w:rPr>
                            <w:rFonts w:ascii="Consolas" w:eastAsiaTheme="minorHAnsi" w:hAnsi="Consolas" w:cs="Consolas"/>
                            <w:color w:val="000000"/>
                            <w:sz w:val="17"/>
                            <w:szCs w:val="17"/>
                            <w:lang w:val="en-US" w:eastAsia="en-US"/>
                          </w:rPr>
                          <w:t>SerializeField</w:t>
                        </w:r>
                        <w:proofErr w:type="spellEnd"/>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private</w:t>
                        </w: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float</w:t>
                        </w:r>
                        <w:r w:rsidRPr="00837F4F">
                          <w:rPr>
                            <w:rFonts w:ascii="Consolas" w:eastAsiaTheme="minorHAnsi" w:hAnsi="Consolas" w:cs="Consolas"/>
                            <w:color w:val="000000"/>
                            <w:sz w:val="17"/>
                            <w:szCs w:val="17"/>
                            <w:lang w:val="en-US" w:eastAsia="en-US"/>
                          </w:rPr>
                          <w:t xml:space="preserve"> stamina=10;</w:t>
                        </w:r>
                      </w:p>
                      <w:p w14:paraId="3345FBDB" w14:textId="4E2AAA58"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roofErr w:type="gramStart"/>
                        <w:r w:rsidRPr="00837F4F">
                          <w:rPr>
                            <w:rFonts w:ascii="Consolas" w:eastAsiaTheme="minorHAnsi" w:hAnsi="Consolas" w:cs="Consolas"/>
                            <w:color w:val="000000"/>
                            <w:sz w:val="17"/>
                            <w:szCs w:val="17"/>
                            <w:lang w:val="en-US" w:eastAsia="en-US"/>
                          </w:rPr>
                          <w:t>Range(</w:t>
                        </w:r>
                        <w:proofErr w:type="gramEnd"/>
                        <w:r w:rsidRPr="00837F4F">
                          <w:rPr>
                            <w:rFonts w:ascii="Consolas" w:eastAsiaTheme="minorHAnsi" w:hAnsi="Consolas" w:cs="Consolas"/>
                            <w:color w:val="000000"/>
                            <w:sz w:val="17"/>
                            <w:szCs w:val="17"/>
                            <w:lang w:val="en-US" w:eastAsia="en-US"/>
                          </w:rPr>
                          <w:t>0, 10)] [</w:t>
                        </w:r>
                        <w:proofErr w:type="spellStart"/>
                        <w:r w:rsidRPr="00837F4F">
                          <w:rPr>
                            <w:rFonts w:ascii="Consolas" w:eastAsiaTheme="minorHAnsi" w:hAnsi="Consolas" w:cs="Consolas"/>
                            <w:color w:val="000000"/>
                            <w:sz w:val="17"/>
                            <w:szCs w:val="17"/>
                            <w:lang w:val="en-US" w:eastAsia="en-US"/>
                          </w:rPr>
                          <w:t>SerializeField</w:t>
                        </w:r>
                        <w:proofErr w:type="spellEnd"/>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private</w:t>
                        </w: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float</w:t>
                        </w:r>
                        <w:r w:rsidRPr="00837F4F">
                          <w:rPr>
                            <w:rFonts w:ascii="Consolas" w:eastAsiaTheme="minorHAnsi" w:hAnsi="Consolas" w:cs="Consolas"/>
                            <w:color w:val="000000"/>
                            <w:sz w:val="17"/>
                            <w:szCs w:val="17"/>
                            <w:lang w:val="en-US" w:eastAsia="en-US"/>
                          </w:rPr>
                          <w:t xml:space="preserve"> </w:t>
                        </w:r>
                        <w:proofErr w:type="spellStart"/>
                        <w:r w:rsidRPr="00837F4F">
                          <w:rPr>
                            <w:rFonts w:ascii="Consolas" w:eastAsiaTheme="minorHAnsi" w:hAnsi="Consolas" w:cs="Consolas"/>
                            <w:color w:val="000000"/>
                            <w:sz w:val="17"/>
                            <w:szCs w:val="17"/>
                            <w:lang w:val="en-US" w:eastAsia="en-US"/>
                          </w:rPr>
                          <w:t>maxStamina</w:t>
                        </w:r>
                        <w:proofErr w:type="spellEnd"/>
                        <w:r w:rsidRPr="00837F4F">
                          <w:rPr>
                            <w:rFonts w:ascii="Consolas" w:eastAsiaTheme="minorHAnsi" w:hAnsi="Consolas" w:cs="Consolas"/>
                            <w:color w:val="000000"/>
                            <w:sz w:val="17"/>
                            <w:szCs w:val="17"/>
                            <w:lang w:val="en-US" w:eastAsia="en-US"/>
                          </w:rPr>
                          <w:t xml:space="preserve"> = 10;</w:t>
                        </w:r>
                      </w:p>
                      <w:p w14:paraId="35DF145E" w14:textId="4CC55A71" w:rsidR="002D0698" w:rsidRPr="00837F4F" w:rsidRDefault="002D0698" w:rsidP="00837F4F">
                        <w:pPr>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private</w:t>
                        </w: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float</w:t>
                        </w:r>
                        <w:r w:rsidRPr="00837F4F">
                          <w:rPr>
                            <w:rFonts w:ascii="Consolas" w:eastAsiaTheme="minorHAnsi" w:hAnsi="Consolas" w:cs="Consolas"/>
                            <w:color w:val="000000"/>
                            <w:sz w:val="17"/>
                            <w:szCs w:val="17"/>
                            <w:lang w:val="en-US" w:eastAsia="en-US"/>
                          </w:rPr>
                          <w:t xml:space="preserve"> </w:t>
                        </w:r>
                        <w:proofErr w:type="spellStart"/>
                        <w:r w:rsidRPr="00837F4F">
                          <w:rPr>
                            <w:rFonts w:ascii="Consolas" w:eastAsiaTheme="minorHAnsi" w:hAnsi="Consolas" w:cs="Consolas"/>
                            <w:color w:val="000000"/>
                            <w:sz w:val="17"/>
                            <w:szCs w:val="17"/>
                            <w:lang w:val="en-US" w:eastAsia="en-US"/>
                          </w:rPr>
                          <w:t>StaminaRegenTimer</w:t>
                        </w:r>
                        <w:proofErr w:type="spellEnd"/>
                        <w:r w:rsidRPr="00837F4F">
                          <w:rPr>
                            <w:rFonts w:ascii="Consolas" w:eastAsiaTheme="minorHAnsi" w:hAnsi="Consolas" w:cs="Consolas"/>
                            <w:color w:val="000000"/>
                            <w:sz w:val="17"/>
                            <w:szCs w:val="17"/>
                            <w:lang w:val="en-US" w:eastAsia="en-US"/>
                          </w:rPr>
                          <w:t xml:space="preserve"> = 0.</w:t>
                        </w:r>
                        <w:proofErr w:type="gramStart"/>
                        <w:r w:rsidRPr="00837F4F">
                          <w:rPr>
                            <w:rFonts w:ascii="Consolas" w:eastAsiaTheme="minorHAnsi" w:hAnsi="Consolas" w:cs="Consolas"/>
                            <w:color w:val="000000"/>
                            <w:sz w:val="17"/>
                            <w:szCs w:val="17"/>
                            <w:lang w:val="en-US" w:eastAsia="en-US"/>
                          </w:rPr>
                          <w:t>0f;</w:t>
                        </w:r>
                        <w:proofErr w:type="gramEnd"/>
                      </w:p>
                      <w:p w14:paraId="00628EFB"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private</w:t>
                        </w: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const</w:t>
                        </w: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float</w:t>
                        </w:r>
                        <w:r w:rsidRPr="00837F4F">
                          <w:rPr>
                            <w:rFonts w:ascii="Consolas" w:eastAsiaTheme="minorHAnsi" w:hAnsi="Consolas" w:cs="Consolas"/>
                            <w:color w:val="000000"/>
                            <w:sz w:val="17"/>
                            <w:szCs w:val="17"/>
                            <w:lang w:val="en-US" w:eastAsia="en-US"/>
                          </w:rPr>
                          <w:t xml:space="preserve"> </w:t>
                        </w:r>
                        <w:proofErr w:type="spellStart"/>
                        <w:r w:rsidRPr="00837F4F">
                          <w:rPr>
                            <w:rFonts w:ascii="Consolas" w:eastAsiaTheme="minorHAnsi" w:hAnsi="Consolas" w:cs="Consolas"/>
                            <w:color w:val="000000"/>
                            <w:sz w:val="17"/>
                            <w:szCs w:val="17"/>
                            <w:lang w:val="en-US" w:eastAsia="en-US"/>
                          </w:rPr>
                          <w:t>staminaDecrease</w:t>
                        </w:r>
                        <w:proofErr w:type="spellEnd"/>
                        <w:r w:rsidRPr="00837F4F">
                          <w:rPr>
                            <w:rFonts w:ascii="Consolas" w:eastAsiaTheme="minorHAnsi" w:hAnsi="Consolas" w:cs="Consolas"/>
                            <w:color w:val="000000"/>
                            <w:sz w:val="17"/>
                            <w:szCs w:val="17"/>
                            <w:lang w:val="en-US" w:eastAsia="en-US"/>
                          </w:rPr>
                          <w:t xml:space="preserve"> = 2.</w:t>
                        </w:r>
                        <w:proofErr w:type="gramStart"/>
                        <w:r w:rsidRPr="00837F4F">
                          <w:rPr>
                            <w:rFonts w:ascii="Consolas" w:eastAsiaTheme="minorHAnsi" w:hAnsi="Consolas" w:cs="Consolas"/>
                            <w:color w:val="000000"/>
                            <w:sz w:val="17"/>
                            <w:szCs w:val="17"/>
                            <w:lang w:val="en-US" w:eastAsia="en-US"/>
                          </w:rPr>
                          <w:t>0f;</w:t>
                        </w:r>
                        <w:proofErr w:type="gramEnd"/>
                      </w:p>
                      <w:p w14:paraId="4A2B6DED" w14:textId="73B8F344" w:rsidR="002D0698" w:rsidRPr="00837F4F" w:rsidRDefault="002D0698" w:rsidP="00837F4F">
                        <w:pPr>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private</w:t>
                        </w: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const</w:t>
                        </w: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float</w:t>
                        </w:r>
                        <w:r w:rsidRPr="00837F4F">
                          <w:rPr>
                            <w:rFonts w:ascii="Consolas" w:eastAsiaTheme="minorHAnsi" w:hAnsi="Consolas" w:cs="Consolas"/>
                            <w:color w:val="000000"/>
                            <w:sz w:val="17"/>
                            <w:szCs w:val="17"/>
                            <w:lang w:val="en-US" w:eastAsia="en-US"/>
                          </w:rPr>
                          <w:t xml:space="preserve"> </w:t>
                        </w:r>
                        <w:proofErr w:type="spellStart"/>
                        <w:r w:rsidRPr="00837F4F">
                          <w:rPr>
                            <w:rFonts w:ascii="Consolas" w:eastAsiaTheme="minorHAnsi" w:hAnsi="Consolas" w:cs="Consolas"/>
                            <w:color w:val="000000"/>
                            <w:sz w:val="17"/>
                            <w:szCs w:val="17"/>
                            <w:lang w:val="en-US" w:eastAsia="en-US"/>
                          </w:rPr>
                          <w:t>staminaIncrease</w:t>
                        </w:r>
                        <w:proofErr w:type="spellEnd"/>
                        <w:r w:rsidRPr="00837F4F">
                          <w:rPr>
                            <w:rFonts w:ascii="Consolas" w:eastAsiaTheme="minorHAnsi" w:hAnsi="Consolas" w:cs="Consolas"/>
                            <w:color w:val="000000"/>
                            <w:sz w:val="17"/>
                            <w:szCs w:val="17"/>
                            <w:lang w:val="en-US" w:eastAsia="en-US"/>
                          </w:rPr>
                          <w:t xml:space="preserve"> = 5.</w:t>
                        </w:r>
                        <w:proofErr w:type="gramStart"/>
                        <w:r w:rsidRPr="00837F4F">
                          <w:rPr>
                            <w:rFonts w:ascii="Consolas" w:eastAsiaTheme="minorHAnsi" w:hAnsi="Consolas" w:cs="Consolas"/>
                            <w:color w:val="000000"/>
                            <w:sz w:val="17"/>
                            <w:szCs w:val="17"/>
                            <w:lang w:val="en-US" w:eastAsia="en-US"/>
                          </w:rPr>
                          <w:t>0f;</w:t>
                        </w:r>
                        <w:proofErr w:type="gramEnd"/>
                      </w:p>
                      <w:p w14:paraId="19597C2E" w14:textId="18FDA996" w:rsidR="002D0698" w:rsidRPr="00837F4F" w:rsidRDefault="002D0698" w:rsidP="00837F4F">
                        <w:pPr>
                          <w:rPr>
                            <w:rFonts w:ascii="Consolas" w:eastAsiaTheme="minorHAnsi" w:hAnsi="Consolas" w:cs="Consolas"/>
                            <w:color w:val="000000"/>
                            <w:sz w:val="17"/>
                            <w:szCs w:val="17"/>
                            <w:lang w:val="en-US" w:eastAsia="en-US"/>
                          </w:rPr>
                        </w:pPr>
                      </w:p>
                      <w:p w14:paraId="77480FB7"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FF"/>
                            <w:sz w:val="17"/>
                            <w:szCs w:val="17"/>
                            <w:lang w:val="en-US" w:eastAsia="en-US"/>
                          </w:rPr>
                          <w:t>private</w:t>
                        </w: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void</w:t>
                        </w:r>
                        <w:r w:rsidRPr="00837F4F">
                          <w:rPr>
                            <w:rFonts w:ascii="Consolas" w:eastAsiaTheme="minorHAnsi" w:hAnsi="Consolas" w:cs="Consolas"/>
                            <w:color w:val="000000"/>
                            <w:sz w:val="17"/>
                            <w:szCs w:val="17"/>
                            <w:lang w:val="en-US" w:eastAsia="en-US"/>
                          </w:rPr>
                          <w:t xml:space="preserve"> </w:t>
                        </w:r>
                        <w:proofErr w:type="gramStart"/>
                        <w:r w:rsidRPr="00837F4F">
                          <w:rPr>
                            <w:rFonts w:ascii="Consolas" w:eastAsiaTheme="minorHAnsi" w:hAnsi="Consolas" w:cs="Consolas"/>
                            <w:color w:val="000000"/>
                            <w:sz w:val="17"/>
                            <w:szCs w:val="17"/>
                            <w:lang w:val="en-US" w:eastAsia="en-US"/>
                          </w:rPr>
                          <w:t>Run(</w:t>
                        </w:r>
                        <w:proofErr w:type="gramEnd"/>
                        <w:r w:rsidRPr="00837F4F">
                          <w:rPr>
                            <w:rFonts w:ascii="Consolas" w:eastAsiaTheme="minorHAnsi" w:hAnsi="Consolas" w:cs="Consolas"/>
                            <w:color w:val="000000"/>
                            <w:sz w:val="17"/>
                            <w:szCs w:val="17"/>
                            <w:lang w:val="en-US" w:eastAsia="en-US"/>
                          </w:rPr>
                          <w:t>)</w:t>
                        </w:r>
                      </w:p>
                      <w:p w14:paraId="228FD63E"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
                      <w:p w14:paraId="031ADE9F"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if</w:t>
                        </w:r>
                        <w:r w:rsidRPr="00837F4F">
                          <w:rPr>
                            <w:rFonts w:ascii="Consolas" w:eastAsiaTheme="minorHAnsi" w:hAnsi="Consolas" w:cs="Consolas"/>
                            <w:color w:val="000000"/>
                            <w:sz w:val="17"/>
                            <w:szCs w:val="17"/>
                            <w:lang w:val="en-US" w:eastAsia="en-US"/>
                          </w:rPr>
                          <w:t xml:space="preserve"> (stamina &gt; 0)</w:t>
                        </w:r>
                      </w:p>
                      <w:p w14:paraId="38DB21ED"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
                      <w:p w14:paraId="49B1425D"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stamina = </w:t>
                        </w:r>
                        <w:proofErr w:type="spellStart"/>
                        <w:r w:rsidRPr="00837F4F">
                          <w:rPr>
                            <w:rFonts w:ascii="Consolas" w:eastAsiaTheme="minorHAnsi" w:hAnsi="Consolas" w:cs="Consolas"/>
                            <w:color w:val="000000"/>
                            <w:sz w:val="17"/>
                            <w:szCs w:val="17"/>
                            <w:lang w:val="en-US" w:eastAsia="en-US"/>
                          </w:rPr>
                          <w:t>Mathf.Clamp</w:t>
                        </w:r>
                        <w:proofErr w:type="spellEnd"/>
                        <w:r w:rsidRPr="00837F4F">
                          <w:rPr>
                            <w:rFonts w:ascii="Consolas" w:eastAsiaTheme="minorHAnsi" w:hAnsi="Consolas" w:cs="Consolas"/>
                            <w:color w:val="000000"/>
                            <w:sz w:val="17"/>
                            <w:szCs w:val="17"/>
                            <w:lang w:val="en-US" w:eastAsia="en-US"/>
                          </w:rPr>
                          <w:t>(stamina - (</w:t>
                        </w:r>
                        <w:proofErr w:type="spellStart"/>
                        <w:r w:rsidRPr="00837F4F">
                          <w:rPr>
                            <w:rFonts w:ascii="Consolas" w:eastAsiaTheme="minorHAnsi" w:hAnsi="Consolas" w:cs="Consolas"/>
                            <w:color w:val="000000"/>
                            <w:sz w:val="17"/>
                            <w:szCs w:val="17"/>
                            <w:lang w:val="en-US" w:eastAsia="en-US"/>
                          </w:rPr>
                          <w:t>staminaDecrease</w:t>
                        </w:r>
                        <w:proofErr w:type="spellEnd"/>
                        <w:r w:rsidRPr="00837F4F">
                          <w:rPr>
                            <w:rFonts w:ascii="Consolas" w:eastAsiaTheme="minorHAnsi" w:hAnsi="Consolas" w:cs="Consolas"/>
                            <w:color w:val="000000"/>
                            <w:sz w:val="17"/>
                            <w:szCs w:val="17"/>
                            <w:lang w:val="en-US" w:eastAsia="en-US"/>
                          </w:rPr>
                          <w:t xml:space="preserve"> * </w:t>
                        </w:r>
                        <w:proofErr w:type="spellStart"/>
                        <w:r w:rsidRPr="00837F4F">
                          <w:rPr>
                            <w:rFonts w:ascii="Consolas" w:eastAsiaTheme="minorHAnsi" w:hAnsi="Consolas" w:cs="Consolas"/>
                            <w:color w:val="000000"/>
                            <w:sz w:val="17"/>
                            <w:szCs w:val="17"/>
                            <w:lang w:val="en-US" w:eastAsia="en-US"/>
                          </w:rPr>
                          <w:t>Time.deltaTime</w:t>
                        </w:r>
                        <w:proofErr w:type="spellEnd"/>
                        <w:r w:rsidRPr="00837F4F">
                          <w:rPr>
                            <w:rFonts w:ascii="Consolas" w:eastAsiaTheme="minorHAnsi" w:hAnsi="Consolas" w:cs="Consolas"/>
                            <w:color w:val="000000"/>
                            <w:sz w:val="17"/>
                            <w:szCs w:val="17"/>
                            <w:lang w:val="en-US" w:eastAsia="en-US"/>
                          </w:rPr>
                          <w:t xml:space="preserve">), 0.0f, </w:t>
                        </w:r>
                        <w:proofErr w:type="spellStart"/>
                        <w:r w:rsidRPr="00837F4F">
                          <w:rPr>
                            <w:rFonts w:ascii="Consolas" w:eastAsiaTheme="minorHAnsi" w:hAnsi="Consolas" w:cs="Consolas"/>
                            <w:color w:val="000000"/>
                            <w:sz w:val="17"/>
                            <w:szCs w:val="17"/>
                            <w:lang w:val="en-US" w:eastAsia="en-US"/>
                          </w:rPr>
                          <w:t>maxStamina</w:t>
                        </w:r>
                        <w:proofErr w:type="spellEnd"/>
                        <w:proofErr w:type="gramStart"/>
                        <w:r w:rsidRPr="00837F4F">
                          <w:rPr>
                            <w:rFonts w:ascii="Consolas" w:eastAsiaTheme="minorHAnsi" w:hAnsi="Consolas" w:cs="Consolas"/>
                            <w:color w:val="000000"/>
                            <w:sz w:val="17"/>
                            <w:szCs w:val="17"/>
                            <w:lang w:val="en-US" w:eastAsia="en-US"/>
                          </w:rPr>
                          <w:t>);</w:t>
                        </w:r>
                        <w:proofErr w:type="gramEnd"/>
                      </w:p>
                      <w:p w14:paraId="304BBC48"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roofErr w:type="spellStart"/>
                        <w:r w:rsidRPr="00837F4F">
                          <w:rPr>
                            <w:rFonts w:ascii="Consolas" w:eastAsiaTheme="minorHAnsi" w:hAnsi="Consolas" w:cs="Consolas"/>
                            <w:color w:val="000000"/>
                            <w:sz w:val="17"/>
                            <w:szCs w:val="17"/>
                            <w:lang w:val="en-US" w:eastAsia="en-US"/>
                          </w:rPr>
                          <w:t>movementSpeed</w:t>
                        </w:r>
                        <w:proofErr w:type="spellEnd"/>
                        <w:r w:rsidRPr="00837F4F">
                          <w:rPr>
                            <w:rFonts w:ascii="Consolas" w:eastAsiaTheme="minorHAnsi" w:hAnsi="Consolas" w:cs="Consolas"/>
                            <w:color w:val="000000"/>
                            <w:sz w:val="17"/>
                            <w:szCs w:val="17"/>
                            <w:lang w:val="en-US" w:eastAsia="en-US"/>
                          </w:rPr>
                          <w:t xml:space="preserve"> = </w:t>
                        </w:r>
                        <w:proofErr w:type="spellStart"/>
                        <w:proofErr w:type="gramStart"/>
                        <w:r w:rsidRPr="00837F4F">
                          <w:rPr>
                            <w:rFonts w:ascii="Consolas" w:eastAsiaTheme="minorHAnsi" w:hAnsi="Consolas" w:cs="Consolas"/>
                            <w:color w:val="000000"/>
                            <w:sz w:val="17"/>
                            <w:szCs w:val="17"/>
                            <w:lang w:val="en-US" w:eastAsia="en-US"/>
                          </w:rPr>
                          <w:t>runningSpeed</w:t>
                        </w:r>
                        <w:proofErr w:type="spellEnd"/>
                        <w:r w:rsidRPr="00837F4F">
                          <w:rPr>
                            <w:rFonts w:ascii="Consolas" w:eastAsiaTheme="minorHAnsi" w:hAnsi="Consolas" w:cs="Consolas"/>
                            <w:color w:val="000000"/>
                            <w:sz w:val="17"/>
                            <w:szCs w:val="17"/>
                            <w:lang w:val="en-US" w:eastAsia="en-US"/>
                          </w:rPr>
                          <w:t>;</w:t>
                        </w:r>
                        <w:proofErr w:type="gramEnd"/>
                      </w:p>
                      <w:p w14:paraId="6482EF78"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roofErr w:type="spellStart"/>
                        <w:proofErr w:type="gramStart"/>
                        <w:r w:rsidRPr="00837F4F">
                          <w:rPr>
                            <w:rFonts w:ascii="Consolas" w:eastAsiaTheme="minorHAnsi" w:hAnsi="Consolas" w:cs="Consolas"/>
                            <w:color w:val="000000"/>
                            <w:sz w:val="17"/>
                            <w:szCs w:val="17"/>
                            <w:lang w:val="en-US" w:eastAsia="en-US"/>
                          </w:rPr>
                          <w:t>anim.SetFloat</w:t>
                        </w:r>
                        <w:proofErr w:type="spellEnd"/>
                        <w:proofErr w:type="gramEnd"/>
                        <w:r w:rsidRPr="00837F4F">
                          <w:rPr>
                            <w:rFonts w:ascii="Consolas" w:eastAsiaTheme="minorHAnsi" w:hAnsi="Consolas" w:cs="Consolas"/>
                            <w:color w:val="000000"/>
                            <w:sz w:val="17"/>
                            <w:szCs w:val="17"/>
                            <w:lang w:val="en-US" w:eastAsia="en-US"/>
                          </w:rPr>
                          <w:t>(</w:t>
                        </w:r>
                        <w:r w:rsidRPr="00837F4F">
                          <w:rPr>
                            <w:rFonts w:ascii="Consolas" w:eastAsiaTheme="minorHAnsi" w:hAnsi="Consolas" w:cs="Consolas"/>
                            <w:color w:val="A31515"/>
                            <w:sz w:val="17"/>
                            <w:szCs w:val="17"/>
                            <w:lang w:val="en-US" w:eastAsia="en-US"/>
                          </w:rPr>
                          <w:t>"Speed"</w:t>
                        </w:r>
                        <w:r w:rsidRPr="00837F4F">
                          <w:rPr>
                            <w:rFonts w:ascii="Consolas" w:eastAsiaTheme="minorHAnsi" w:hAnsi="Consolas" w:cs="Consolas"/>
                            <w:color w:val="000000"/>
                            <w:sz w:val="17"/>
                            <w:szCs w:val="17"/>
                            <w:lang w:val="en-US" w:eastAsia="en-US"/>
                          </w:rPr>
                          <w:t xml:space="preserve">, 0.5f, 0.1f, </w:t>
                        </w:r>
                        <w:proofErr w:type="spellStart"/>
                        <w:r w:rsidRPr="00837F4F">
                          <w:rPr>
                            <w:rFonts w:ascii="Consolas" w:eastAsiaTheme="minorHAnsi" w:hAnsi="Consolas" w:cs="Consolas"/>
                            <w:color w:val="000000"/>
                            <w:sz w:val="17"/>
                            <w:szCs w:val="17"/>
                            <w:lang w:val="en-US" w:eastAsia="en-US"/>
                          </w:rPr>
                          <w:t>Time.deltaTime</w:t>
                        </w:r>
                        <w:proofErr w:type="spellEnd"/>
                        <w:r w:rsidRPr="00837F4F">
                          <w:rPr>
                            <w:rFonts w:ascii="Consolas" w:eastAsiaTheme="minorHAnsi" w:hAnsi="Consolas" w:cs="Consolas"/>
                            <w:color w:val="000000"/>
                            <w:sz w:val="17"/>
                            <w:szCs w:val="17"/>
                            <w:lang w:val="en-US" w:eastAsia="en-US"/>
                          </w:rPr>
                          <w:t>);</w:t>
                        </w:r>
                      </w:p>
                      <w:p w14:paraId="0E29BC38"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roofErr w:type="spellStart"/>
                        <w:r w:rsidRPr="00837F4F">
                          <w:rPr>
                            <w:rFonts w:ascii="Consolas" w:eastAsiaTheme="minorHAnsi" w:hAnsi="Consolas" w:cs="Consolas"/>
                            <w:color w:val="000000"/>
                            <w:sz w:val="17"/>
                            <w:szCs w:val="17"/>
                            <w:lang w:val="en-US" w:eastAsia="en-US"/>
                          </w:rPr>
                          <w:t>StaminaRegenTimer</w:t>
                        </w:r>
                        <w:proofErr w:type="spellEnd"/>
                        <w:r w:rsidRPr="00837F4F">
                          <w:rPr>
                            <w:rFonts w:ascii="Consolas" w:eastAsiaTheme="minorHAnsi" w:hAnsi="Consolas" w:cs="Consolas"/>
                            <w:color w:val="000000"/>
                            <w:sz w:val="17"/>
                            <w:szCs w:val="17"/>
                            <w:lang w:val="en-US" w:eastAsia="en-US"/>
                          </w:rPr>
                          <w:t xml:space="preserve"> = 0.</w:t>
                        </w:r>
                        <w:proofErr w:type="gramStart"/>
                        <w:r w:rsidRPr="00837F4F">
                          <w:rPr>
                            <w:rFonts w:ascii="Consolas" w:eastAsiaTheme="minorHAnsi" w:hAnsi="Consolas" w:cs="Consolas"/>
                            <w:color w:val="000000"/>
                            <w:sz w:val="17"/>
                            <w:szCs w:val="17"/>
                            <w:lang w:val="en-US" w:eastAsia="en-US"/>
                          </w:rPr>
                          <w:t>0f;</w:t>
                        </w:r>
                        <w:proofErr w:type="gramEnd"/>
                      </w:p>
                      <w:p w14:paraId="722659DA"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
                      <w:p w14:paraId="4451F229"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else</w:t>
                        </w:r>
                      </w:p>
                      <w:p w14:paraId="16C3F360"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
                      <w:p w14:paraId="765C739A"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roofErr w:type="gramStart"/>
                        <w:r w:rsidRPr="00837F4F">
                          <w:rPr>
                            <w:rFonts w:ascii="Consolas" w:eastAsiaTheme="minorHAnsi" w:hAnsi="Consolas" w:cs="Consolas"/>
                            <w:color w:val="000000"/>
                            <w:sz w:val="17"/>
                            <w:szCs w:val="17"/>
                            <w:lang w:val="en-US" w:eastAsia="en-US"/>
                          </w:rPr>
                          <w:t>Walk(</w:t>
                        </w:r>
                        <w:proofErr w:type="gramEnd"/>
                        <w:r w:rsidRPr="00837F4F">
                          <w:rPr>
                            <w:rFonts w:ascii="Consolas" w:eastAsiaTheme="minorHAnsi" w:hAnsi="Consolas" w:cs="Consolas"/>
                            <w:color w:val="000000"/>
                            <w:sz w:val="17"/>
                            <w:szCs w:val="17"/>
                            <w:lang w:val="en-US" w:eastAsia="en-US"/>
                          </w:rPr>
                          <w:t>);</w:t>
                        </w:r>
                      </w:p>
                      <w:p w14:paraId="53CBD0F5"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
                      <w:p w14:paraId="4D1C2424"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p>
                      <w:p w14:paraId="565F8DCC" w14:textId="35A62014" w:rsidR="002D0698" w:rsidRPr="00837F4F" w:rsidRDefault="002D0698" w:rsidP="00837F4F">
                        <w:pPr>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
                      <w:p w14:paraId="41297FB3" w14:textId="7014C719" w:rsidR="002D0698" w:rsidRPr="00837F4F" w:rsidRDefault="002D0698" w:rsidP="00837F4F">
                        <w:pPr>
                          <w:rPr>
                            <w:rFonts w:ascii="Consolas" w:eastAsiaTheme="minorHAnsi" w:hAnsi="Consolas" w:cs="Consolas"/>
                            <w:color w:val="000000"/>
                            <w:sz w:val="17"/>
                            <w:szCs w:val="17"/>
                            <w:lang w:val="en-US" w:eastAsia="en-US"/>
                          </w:rPr>
                        </w:pPr>
                      </w:p>
                      <w:p w14:paraId="23AAAC0F"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private</w:t>
                        </w: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void</w:t>
                        </w:r>
                        <w:r w:rsidRPr="00837F4F">
                          <w:rPr>
                            <w:rFonts w:ascii="Consolas" w:eastAsiaTheme="minorHAnsi" w:hAnsi="Consolas" w:cs="Consolas"/>
                            <w:color w:val="000000"/>
                            <w:sz w:val="17"/>
                            <w:szCs w:val="17"/>
                            <w:lang w:val="en-US" w:eastAsia="en-US"/>
                          </w:rPr>
                          <w:t xml:space="preserve"> </w:t>
                        </w:r>
                        <w:proofErr w:type="spellStart"/>
                        <w:proofErr w:type="gramStart"/>
                        <w:r w:rsidRPr="00837F4F">
                          <w:rPr>
                            <w:rFonts w:ascii="Consolas" w:eastAsiaTheme="minorHAnsi" w:hAnsi="Consolas" w:cs="Consolas"/>
                            <w:color w:val="000000"/>
                            <w:sz w:val="17"/>
                            <w:szCs w:val="17"/>
                            <w:lang w:val="en-US" w:eastAsia="en-US"/>
                          </w:rPr>
                          <w:t>RegenerateStamina</w:t>
                        </w:r>
                        <w:proofErr w:type="spellEnd"/>
                        <w:r w:rsidRPr="00837F4F">
                          <w:rPr>
                            <w:rFonts w:ascii="Consolas" w:eastAsiaTheme="minorHAnsi" w:hAnsi="Consolas" w:cs="Consolas"/>
                            <w:color w:val="000000"/>
                            <w:sz w:val="17"/>
                            <w:szCs w:val="17"/>
                            <w:lang w:val="en-US" w:eastAsia="en-US"/>
                          </w:rPr>
                          <w:t>(</w:t>
                        </w:r>
                        <w:proofErr w:type="gramEnd"/>
                        <w:r w:rsidRPr="00837F4F">
                          <w:rPr>
                            <w:rFonts w:ascii="Consolas" w:eastAsiaTheme="minorHAnsi" w:hAnsi="Consolas" w:cs="Consolas"/>
                            <w:color w:val="000000"/>
                            <w:sz w:val="17"/>
                            <w:szCs w:val="17"/>
                            <w:lang w:val="en-US" w:eastAsia="en-US"/>
                          </w:rPr>
                          <w:t>)</w:t>
                        </w:r>
                      </w:p>
                      <w:p w14:paraId="65977CA3"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
                      <w:p w14:paraId="7F955419"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if</w:t>
                        </w:r>
                        <w:r w:rsidRPr="00837F4F">
                          <w:rPr>
                            <w:rFonts w:ascii="Consolas" w:eastAsiaTheme="minorHAnsi" w:hAnsi="Consolas" w:cs="Consolas"/>
                            <w:color w:val="000000"/>
                            <w:sz w:val="17"/>
                            <w:szCs w:val="17"/>
                            <w:lang w:val="en-US" w:eastAsia="en-US"/>
                          </w:rPr>
                          <w:t xml:space="preserve"> (</w:t>
                        </w:r>
                        <w:proofErr w:type="spellStart"/>
                        <w:r w:rsidRPr="00837F4F">
                          <w:rPr>
                            <w:rFonts w:ascii="Consolas" w:eastAsiaTheme="minorHAnsi" w:hAnsi="Consolas" w:cs="Consolas"/>
                            <w:color w:val="000000"/>
                            <w:sz w:val="17"/>
                            <w:szCs w:val="17"/>
                            <w:lang w:val="en-US" w:eastAsia="en-US"/>
                          </w:rPr>
                          <w:t>StaminaRegenTimer</w:t>
                        </w:r>
                        <w:proofErr w:type="spellEnd"/>
                        <w:r w:rsidRPr="00837F4F">
                          <w:rPr>
                            <w:rFonts w:ascii="Consolas" w:eastAsiaTheme="minorHAnsi" w:hAnsi="Consolas" w:cs="Consolas"/>
                            <w:color w:val="000000"/>
                            <w:sz w:val="17"/>
                            <w:szCs w:val="17"/>
                            <w:lang w:val="en-US" w:eastAsia="en-US"/>
                          </w:rPr>
                          <w:t xml:space="preserve"> &gt;= cooldown)</w:t>
                        </w:r>
                      </w:p>
                      <w:p w14:paraId="1EC84FF3"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
                      <w:p w14:paraId="05AFE357"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stamina = </w:t>
                        </w:r>
                        <w:proofErr w:type="spellStart"/>
                        <w:r w:rsidRPr="00837F4F">
                          <w:rPr>
                            <w:rFonts w:ascii="Consolas" w:eastAsiaTheme="minorHAnsi" w:hAnsi="Consolas" w:cs="Consolas"/>
                            <w:color w:val="000000"/>
                            <w:sz w:val="17"/>
                            <w:szCs w:val="17"/>
                            <w:lang w:val="en-US" w:eastAsia="en-US"/>
                          </w:rPr>
                          <w:t>Mathf.Clamp</w:t>
                        </w:r>
                        <w:proofErr w:type="spellEnd"/>
                        <w:r w:rsidRPr="00837F4F">
                          <w:rPr>
                            <w:rFonts w:ascii="Consolas" w:eastAsiaTheme="minorHAnsi" w:hAnsi="Consolas" w:cs="Consolas"/>
                            <w:color w:val="000000"/>
                            <w:sz w:val="17"/>
                            <w:szCs w:val="17"/>
                            <w:lang w:val="en-US" w:eastAsia="en-US"/>
                          </w:rPr>
                          <w:t>(stamina + (</w:t>
                        </w:r>
                        <w:proofErr w:type="spellStart"/>
                        <w:r w:rsidRPr="00837F4F">
                          <w:rPr>
                            <w:rFonts w:ascii="Consolas" w:eastAsiaTheme="minorHAnsi" w:hAnsi="Consolas" w:cs="Consolas"/>
                            <w:color w:val="000000"/>
                            <w:sz w:val="17"/>
                            <w:szCs w:val="17"/>
                            <w:lang w:val="en-US" w:eastAsia="en-US"/>
                          </w:rPr>
                          <w:t>staminaIncrease</w:t>
                        </w:r>
                        <w:proofErr w:type="spellEnd"/>
                        <w:r w:rsidRPr="00837F4F">
                          <w:rPr>
                            <w:rFonts w:ascii="Consolas" w:eastAsiaTheme="minorHAnsi" w:hAnsi="Consolas" w:cs="Consolas"/>
                            <w:color w:val="000000"/>
                            <w:sz w:val="17"/>
                            <w:szCs w:val="17"/>
                            <w:lang w:val="en-US" w:eastAsia="en-US"/>
                          </w:rPr>
                          <w:t xml:space="preserve"> * </w:t>
                        </w:r>
                        <w:proofErr w:type="spellStart"/>
                        <w:r w:rsidRPr="00837F4F">
                          <w:rPr>
                            <w:rFonts w:ascii="Consolas" w:eastAsiaTheme="minorHAnsi" w:hAnsi="Consolas" w:cs="Consolas"/>
                            <w:color w:val="000000"/>
                            <w:sz w:val="17"/>
                            <w:szCs w:val="17"/>
                            <w:lang w:val="en-US" w:eastAsia="en-US"/>
                          </w:rPr>
                          <w:t>Time.deltaTime</w:t>
                        </w:r>
                        <w:proofErr w:type="spellEnd"/>
                        <w:r w:rsidRPr="00837F4F">
                          <w:rPr>
                            <w:rFonts w:ascii="Consolas" w:eastAsiaTheme="minorHAnsi" w:hAnsi="Consolas" w:cs="Consolas"/>
                            <w:color w:val="000000"/>
                            <w:sz w:val="17"/>
                            <w:szCs w:val="17"/>
                            <w:lang w:val="en-US" w:eastAsia="en-US"/>
                          </w:rPr>
                          <w:t xml:space="preserve">), 0.0f, </w:t>
                        </w:r>
                        <w:proofErr w:type="spellStart"/>
                        <w:r w:rsidRPr="00837F4F">
                          <w:rPr>
                            <w:rFonts w:ascii="Consolas" w:eastAsiaTheme="minorHAnsi" w:hAnsi="Consolas" w:cs="Consolas"/>
                            <w:color w:val="000000"/>
                            <w:sz w:val="17"/>
                            <w:szCs w:val="17"/>
                            <w:lang w:val="en-US" w:eastAsia="en-US"/>
                          </w:rPr>
                          <w:t>maxStamina</w:t>
                        </w:r>
                        <w:proofErr w:type="spellEnd"/>
                        <w:proofErr w:type="gramStart"/>
                        <w:r w:rsidRPr="00837F4F">
                          <w:rPr>
                            <w:rFonts w:ascii="Consolas" w:eastAsiaTheme="minorHAnsi" w:hAnsi="Consolas" w:cs="Consolas"/>
                            <w:color w:val="000000"/>
                            <w:sz w:val="17"/>
                            <w:szCs w:val="17"/>
                            <w:lang w:val="en-US" w:eastAsia="en-US"/>
                          </w:rPr>
                          <w:t>);</w:t>
                        </w:r>
                        <w:proofErr w:type="gramEnd"/>
                      </w:p>
                      <w:p w14:paraId="47B12DB6"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
                      <w:p w14:paraId="7333864A"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r w:rsidRPr="00837F4F">
                          <w:rPr>
                            <w:rFonts w:ascii="Consolas" w:eastAsiaTheme="minorHAnsi" w:hAnsi="Consolas" w:cs="Consolas"/>
                            <w:color w:val="0000FF"/>
                            <w:sz w:val="17"/>
                            <w:szCs w:val="17"/>
                            <w:lang w:val="en-US" w:eastAsia="en-US"/>
                          </w:rPr>
                          <w:t>else</w:t>
                        </w:r>
                      </w:p>
                      <w:p w14:paraId="1AB3C9A9"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
                      <w:p w14:paraId="7E4C06C6"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roofErr w:type="spellStart"/>
                        <w:r w:rsidRPr="00837F4F">
                          <w:rPr>
                            <w:rFonts w:ascii="Consolas" w:eastAsiaTheme="minorHAnsi" w:hAnsi="Consolas" w:cs="Consolas"/>
                            <w:color w:val="000000"/>
                            <w:sz w:val="17"/>
                            <w:szCs w:val="17"/>
                            <w:lang w:val="en-US" w:eastAsia="en-US"/>
                          </w:rPr>
                          <w:t>StaminaRegenTimer</w:t>
                        </w:r>
                        <w:proofErr w:type="spellEnd"/>
                        <w:r w:rsidRPr="00837F4F">
                          <w:rPr>
                            <w:rFonts w:ascii="Consolas" w:eastAsiaTheme="minorHAnsi" w:hAnsi="Consolas" w:cs="Consolas"/>
                            <w:color w:val="000000"/>
                            <w:sz w:val="17"/>
                            <w:szCs w:val="17"/>
                            <w:lang w:val="en-US" w:eastAsia="en-US"/>
                          </w:rPr>
                          <w:t xml:space="preserve"> += </w:t>
                        </w:r>
                        <w:proofErr w:type="spellStart"/>
                        <w:r w:rsidRPr="00837F4F">
                          <w:rPr>
                            <w:rFonts w:ascii="Consolas" w:eastAsiaTheme="minorHAnsi" w:hAnsi="Consolas" w:cs="Consolas"/>
                            <w:color w:val="000000"/>
                            <w:sz w:val="17"/>
                            <w:szCs w:val="17"/>
                            <w:lang w:val="en-US" w:eastAsia="en-US"/>
                          </w:rPr>
                          <w:t>Time.</w:t>
                        </w:r>
                        <w:proofErr w:type="gramStart"/>
                        <w:r w:rsidRPr="00837F4F">
                          <w:rPr>
                            <w:rFonts w:ascii="Consolas" w:eastAsiaTheme="minorHAnsi" w:hAnsi="Consolas" w:cs="Consolas"/>
                            <w:color w:val="000000"/>
                            <w:sz w:val="17"/>
                            <w:szCs w:val="17"/>
                            <w:lang w:val="en-US" w:eastAsia="en-US"/>
                          </w:rPr>
                          <w:t>deltaTime</w:t>
                        </w:r>
                        <w:proofErr w:type="spellEnd"/>
                        <w:r w:rsidRPr="00837F4F">
                          <w:rPr>
                            <w:rFonts w:ascii="Consolas" w:eastAsiaTheme="minorHAnsi" w:hAnsi="Consolas" w:cs="Consolas"/>
                            <w:color w:val="000000"/>
                            <w:sz w:val="17"/>
                            <w:szCs w:val="17"/>
                            <w:lang w:val="en-US" w:eastAsia="en-US"/>
                          </w:rPr>
                          <w:t>;</w:t>
                        </w:r>
                        <w:proofErr w:type="gramEnd"/>
                      </w:p>
                      <w:p w14:paraId="45ACC47A" w14:textId="77777777" w:rsidR="002D0698" w:rsidRPr="00837F4F" w:rsidRDefault="002D0698" w:rsidP="00837F4F">
                        <w:pPr>
                          <w:autoSpaceDE w:val="0"/>
                          <w:autoSpaceDN w:val="0"/>
                          <w:adjustRightInd w:val="0"/>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
                      <w:p w14:paraId="6826F873" w14:textId="0FFA618D" w:rsidR="002D0698" w:rsidRPr="00837F4F" w:rsidRDefault="002D0698" w:rsidP="00837F4F">
                        <w:pPr>
                          <w:rPr>
                            <w:rFonts w:ascii="Consolas" w:eastAsiaTheme="minorHAnsi" w:hAnsi="Consolas" w:cs="Consolas"/>
                            <w:color w:val="000000"/>
                            <w:sz w:val="17"/>
                            <w:szCs w:val="17"/>
                            <w:lang w:val="en-US" w:eastAsia="en-US"/>
                          </w:rPr>
                        </w:pPr>
                        <w:r w:rsidRPr="00837F4F">
                          <w:rPr>
                            <w:rFonts w:ascii="Consolas" w:eastAsiaTheme="minorHAnsi" w:hAnsi="Consolas" w:cs="Consolas"/>
                            <w:color w:val="000000"/>
                            <w:sz w:val="17"/>
                            <w:szCs w:val="17"/>
                            <w:lang w:val="en-US" w:eastAsia="en-US"/>
                          </w:rPr>
                          <w:t xml:space="preserve">    }</w:t>
                        </w:r>
                      </w:p>
                    </w:txbxContent>
                  </v:textbox>
                </v:shape>
                <w10:anchorlock/>
              </v:group>
            </w:pict>
          </mc:Fallback>
        </mc:AlternateContent>
      </w:r>
    </w:p>
    <w:p w14:paraId="308B8361" w14:textId="4A89DE52" w:rsidR="002263A9" w:rsidRPr="00990400" w:rsidRDefault="009A2FC6" w:rsidP="009A2FC6">
      <w:pPr>
        <w:pStyle w:val="Antrat"/>
        <w:jc w:val="center"/>
        <w:rPr>
          <w:lang w:val="en-US"/>
        </w:rPr>
      </w:pPr>
      <w:bookmarkStart w:id="41" w:name="_Toc72692495"/>
      <w:proofErr w:type="spellStart"/>
      <w:r>
        <w:t>Table</w:t>
      </w:r>
      <w:proofErr w:type="spellEnd"/>
      <w:r>
        <w:t xml:space="preserve"> </w:t>
      </w:r>
      <w:r>
        <w:fldChar w:fldCharType="begin"/>
      </w:r>
      <w:r>
        <w:instrText xml:space="preserve"> SEQ Table \* ARABIC </w:instrText>
      </w:r>
      <w:r>
        <w:fldChar w:fldCharType="separate"/>
      </w:r>
      <w:r w:rsidR="00071371">
        <w:rPr>
          <w:noProof/>
        </w:rPr>
        <w:t>9</w:t>
      </w:r>
      <w:r>
        <w:fldChar w:fldCharType="end"/>
      </w:r>
      <w:r>
        <w:t xml:space="preserve">. </w:t>
      </w:r>
      <w:r w:rsidR="00837F4F">
        <w:rPr>
          <w:lang w:val="en-US"/>
        </w:rPr>
        <w:t xml:space="preserve">Stamina for running and regenerating </w:t>
      </w:r>
      <w:proofErr w:type="gramStart"/>
      <w:r w:rsidR="00837F4F">
        <w:rPr>
          <w:lang w:val="en-US"/>
        </w:rPr>
        <w:t>it</w:t>
      </w:r>
      <w:bookmarkEnd w:id="41"/>
      <w:proofErr w:type="gramEnd"/>
    </w:p>
    <w:p w14:paraId="733BFB93" w14:textId="77777777" w:rsidR="002263A9" w:rsidRPr="00990400" w:rsidRDefault="002263A9" w:rsidP="002263A9">
      <w:pPr>
        <w:rPr>
          <w:lang w:val="en-US"/>
        </w:rPr>
      </w:pPr>
    </w:p>
    <w:p w14:paraId="4F792DAC" w14:textId="76DA0F33" w:rsidR="00825742" w:rsidRPr="00825742" w:rsidRDefault="002263A9" w:rsidP="00825742">
      <w:pPr>
        <w:pStyle w:val="Antrat2"/>
        <w:rPr>
          <w:b/>
          <w:i/>
          <w:color w:val="000000" w:themeColor="text1"/>
          <w:sz w:val="32"/>
          <w:lang w:val="en-US"/>
        </w:rPr>
      </w:pPr>
      <w:bookmarkStart w:id="42" w:name="_Toc72692439"/>
      <w:r w:rsidRPr="00990400">
        <w:rPr>
          <w:b/>
          <w:color w:val="000000" w:themeColor="text1"/>
          <w:sz w:val="32"/>
          <w:lang w:val="en-US"/>
        </w:rPr>
        <w:t xml:space="preserve">Task #3. </w:t>
      </w:r>
      <w:r w:rsidR="00825742">
        <w:rPr>
          <w:b/>
          <w:i/>
          <w:color w:val="000000" w:themeColor="text1"/>
          <w:sz w:val="32"/>
          <w:lang w:val="en-US"/>
        </w:rPr>
        <w:t>Adding animations to game character</w:t>
      </w:r>
      <w:bookmarkEnd w:id="42"/>
    </w:p>
    <w:p w14:paraId="2DF8F08B" w14:textId="69CB42A5" w:rsidR="002263A9" w:rsidRPr="00990400" w:rsidRDefault="002263A9" w:rsidP="002263A9">
      <w:pPr>
        <w:rPr>
          <w:lang w:val="en-US"/>
        </w:rPr>
      </w:pPr>
      <w:r w:rsidRPr="00990400">
        <w:rPr>
          <w:lang w:val="en-US"/>
        </w:rPr>
        <w:t>Description of implementation (3-5 sentences)</w:t>
      </w:r>
      <w:r w:rsidR="002A0DAA">
        <w:rPr>
          <w:lang w:val="en-US"/>
        </w:rPr>
        <w:t xml:space="preserve">. </w:t>
      </w:r>
      <w:r w:rsidR="00837F4F">
        <w:rPr>
          <w:rFonts w:asciiTheme="minorHAnsi" w:hAnsiTheme="minorHAnsi" w:cs="Arial"/>
          <w:i/>
          <w:color w:val="C45911" w:themeColor="accent2" w:themeShade="BF"/>
          <w:shd w:val="clear" w:color="auto" w:fill="FFFFFF"/>
          <w:lang w:val="en-US"/>
        </w:rPr>
        <w:t xml:space="preserve">I used a character from asset store, so it had his animations ready, I only had to implement it, which I did. Implementation is </w:t>
      </w:r>
      <w:proofErr w:type="gramStart"/>
      <w:r w:rsidR="00837F4F">
        <w:rPr>
          <w:rFonts w:asciiTheme="minorHAnsi" w:hAnsiTheme="minorHAnsi" w:cs="Arial"/>
          <w:i/>
          <w:color w:val="C45911" w:themeColor="accent2" w:themeShade="BF"/>
          <w:shd w:val="clear" w:color="auto" w:fill="FFFFFF"/>
          <w:lang w:val="en-US"/>
        </w:rPr>
        <w:t>pretty simple</w:t>
      </w:r>
      <w:proofErr w:type="gramEnd"/>
      <w:r w:rsidR="00837F4F">
        <w:rPr>
          <w:rFonts w:asciiTheme="minorHAnsi" w:hAnsiTheme="minorHAnsi" w:cs="Arial"/>
          <w:i/>
          <w:color w:val="C45911" w:themeColor="accent2" w:themeShade="BF"/>
          <w:shd w:val="clear" w:color="auto" w:fill="FFFFFF"/>
          <w:lang w:val="en-US"/>
        </w:rPr>
        <w:t>, I just have to set what Threshold to use when walking, running, jumping and idling.</w:t>
      </w:r>
    </w:p>
    <w:p w14:paraId="4230C1CA" w14:textId="77777777" w:rsidR="002263A9" w:rsidRPr="00990400" w:rsidRDefault="002263A9" w:rsidP="002263A9">
      <w:pPr>
        <w:jc w:val="center"/>
        <w:rPr>
          <w:lang w:val="en-US"/>
        </w:rPr>
      </w:pPr>
      <w:r w:rsidRPr="00990400">
        <w:rPr>
          <w:noProof/>
          <w:lang w:val="en-US"/>
        </w:rPr>
        <mc:AlternateContent>
          <mc:Choice Requires="wpg">
            <w:drawing>
              <wp:inline distT="0" distB="0" distL="0" distR="0" wp14:anchorId="4AB998A7" wp14:editId="6B75502E">
                <wp:extent cx="5494020" cy="2941320"/>
                <wp:effectExtent l="0" t="0" r="11430" b="11430"/>
                <wp:docPr id="50" name="Группа 50"/>
                <wp:cNvGraphicFramePr/>
                <a:graphic xmlns:a="http://schemas.openxmlformats.org/drawingml/2006/main">
                  <a:graphicData uri="http://schemas.microsoft.com/office/word/2010/wordprocessingGroup">
                    <wpg:wgp>
                      <wpg:cNvGrpSpPr/>
                      <wpg:grpSpPr>
                        <a:xfrm>
                          <a:off x="0" y="0"/>
                          <a:ext cx="5494020" cy="2941320"/>
                          <a:chOff x="0" y="0"/>
                          <a:chExt cx="3353158" cy="1732402"/>
                        </a:xfrm>
                      </wpg:grpSpPr>
                      <wps:wsp>
                        <wps:cNvPr id="51" name="Прямоугольник 51"/>
                        <wps:cNvSpPr/>
                        <wps:spPr>
                          <a:xfrm>
                            <a:off x="0" y="0"/>
                            <a:ext cx="3353158" cy="1732402"/>
                          </a:xfrm>
                          <a:prstGeom prst="rect">
                            <a:avLst/>
                          </a:prstGeom>
                          <a:solidFill>
                            <a:schemeClr val="bg1">
                              <a:lumMod val="75000"/>
                            </a:schemeClr>
                          </a:solidFill>
                          <a:ln>
                            <a:solidFill>
                              <a:schemeClr val="tx1">
                                <a:lumMod val="50000"/>
                                <a:lumOff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Надпись 52"/>
                        <wps:cNvSpPr txBox="1"/>
                        <wps:spPr>
                          <a:xfrm>
                            <a:off x="290366" y="135704"/>
                            <a:ext cx="2361783" cy="1125449"/>
                          </a:xfrm>
                          <a:prstGeom prst="rect">
                            <a:avLst/>
                          </a:prstGeom>
                          <a:solidFill>
                            <a:schemeClr val="lt1"/>
                          </a:solidFill>
                          <a:ln w="6350">
                            <a:solidFill>
                              <a:prstClr val="black"/>
                            </a:solidFill>
                          </a:ln>
                        </wps:spPr>
                        <wps:txbx>
                          <w:txbxContent>
                            <w:p w14:paraId="7D0791DA" w14:textId="4F1BEA00" w:rsidR="002D0698" w:rsidRPr="00990400" w:rsidRDefault="002D0698" w:rsidP="002263A9">
                              <w:pPr>
                                <w:jc w:val="center"/>
                                <w:rPr>
                                  <w:lang w:val="en-US"/>
                                </w:rPr>
                              </w:pPr>
                              <w:r>
                                <w:rPr>
                                  <w:noProof/>
                                </w:rPr>
                                <w:drawing>
                                  <wp:inline distT="0" distB="0" distL="0" distR="0" wp14:anchorId="7CECF04B" wp14:editId="28CB5579">
                                    <wp:extent cx="3680460" cy="1713865"/>
                                    <wp:effectExtent l="0" t="0" r="0" b="635"/>
                                    <wp:docPr id="1400703383" name="Picture 1400703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80460" cy="1713865"/>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AB998A7" id="Группа 50" o:spid="_x0000_s1059" style="width:432.6pt;height:231.6pt;mso-position-horizontal-relative:char;mso-position-vertical-relative:line" coordsize="33531,17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">
                <v:rect id="Прямоугольник 51" o:spid="_x0000_s1060" style="position:absolute;width:33531;height:17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" fillcolor="#bfbfbf [2412]" strokecolor="gray [1629]" strokeweight="1pt"/>
                <v:shape id="Надпись 52" o:spid="_x0000_s1061" type="#_x0000_t202" style="position:absolute;left:2903;top:1357;width:23618;height:112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" fillcolor="white [3201]" strokeweight=".5pt">
                  <v:textbox>
                    <w:txbxContent>
                      <w:p w14:paraId="7D0791DA" w14:textId="4F1BEA00" w:rsidR="002D0698" w:rsidRPr="00990400" w:rsidRDefault="002D0698" w:rsidP="002263A9">
                        <w:pPr>
                          <w:jc w:val="center"/>
                          <w:rPr>
                            <w:lang w:val="en-US"/>
                          </w:rPr>
                        </w:pPr>
                        <w:r>
                          <w:rPr>
                            <w:noProof/>
                          </w:rPr>
                          <w:drawing>
                            <wp:inline distT="0" distB="0" distL="0" distR="0" wp14:anchorId="7CECF04B" wp14:editId="28CB5579">
                              <wp:extent cx="3680460" cy="1713865"/>
                              <wp:effectExtent l="0" t="0" r="0" b="635"/>
                              <wp:docPr id="1400703383" name="Picture 1400703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80460" cy="1713865"/>
                                      </a:xfrm>
                                      <a:prstGeom prst="rect">
                                        <a:avLst/>
                                      </a:prstGeom>
                                    </pic:spPr>
                                  </pic:pic>
                                </a:graphicData>
                              </a:graphic>
                            </wp:inline>
                          </w:drawing>
                        </w:r>
                      </w:p>
                    </w:txbxContent>
                  </v:textbox>
                </v:shape>
                <w10:anchorlock/>
              </v:group>
            </w:pict>
          </mc:Fallback>
        </mc:AlternateContent>
      </w:r>
    </w:p>
    <w:p w14:paraId="63872C2F" w14:textId="4486F074" w:rsidR="002263A9" w:rsidRPr="00990400" w:rsidRDefault="009A2FC6" w:rsidP="009A2FC6">
      <w:pPr>
        <w:pStyle w:val="Antrat"/>
        <w:jc w:val="center"/>
        <w:rPr>
          <w:b w:val="0"/>
          <w:lang w:val="en-US"/>
        </w:rPr>
      </w:pPr>
      <w:bookmarkStart w:id="43" w:name="_Toc72692468"/>
      <w:proofErr w:type="spellStart"/>
      <w:r>
        <w:t>Figure</w:t>
      </w:r>
      <w:proofErr w:type="spellEnd"/>
      <w:r>
        <w:t xml:space="preserve"> </w:t>
      </w:r>
      <w:r>
        <w:fldChar w:fldCharType="begin"/>
      </w:r>
      <w:r>
        <w:instrText xml:space="preserve"> SEQ Figure \* ARABIC </w:instrText>
      </w:r>
      <w:r>
        <w:fldChar w:fldCharType="separate"/>
      </w:r>
      <w:r w:rsidR="00071371">
        <w:rPr>
          <w:noProof/>
        </w:rPr>
        <w:t>7</w:t>
      </w:r>
      <w:r>
        <w:fldChar w:fldCharType="end"/>
      </w:r>
      <w:r>
        <w:t xml:space="preserve">. </w:t>
      </w:r>
      <w:r w:rsidR="00837F4F">
        <w:rPr>
          <w:b w:val="0"/>
          <w:lang w:val="en-US"/>
        </w:rPr>
        <w:t>Animations</w:t>
      </w:r>
      <w:bookmarkEnd w:id="43"/>
    </w:p>
    <w:p w14:paraId="53B7040E" w14:textId="77777777" w:rsidR="002263A9" w:rsidRPr="00990400" w:rsidRDefault="002263A9" w:rsidP="002263A9">
      <w:pPr>
        <w:rPr>
          <w:lang w:val="en-US"/>
        </w:rPr>
      </w:pPr>
    </w:p>
    <w:p w14:paraId="3C235F45" w14:textId="77777777" w:rsidR="002263A9" w:rsidRPr="00990400" w:rsidRDefault="002263A9" w:rsidP="002263A9">
      <w:pPr>
        <w:rPr>
          <w:lang w:val="en-US"/>
        </w:rPr>
      </w:pPr>
      <w:r w:rsidRPr="00990400">
        <w:rPr>
          <w:noProof/>
          <w:lang w:val="en-US"/>
        </w:rPr>
        <mc:AlternateContent>
          <mc:Choice Requires="wpg">
            <w:drawing>
              <wp:inline distT="0" distB="0" distL="0" distR="0" wp14:anchorId="2FDF473A" wp14:editId="5806FDA2">
                <wp:extent cx="5562600" cy="967740"/>
                <wp:effectExtent l="0" t="0" r="19050" b="22860"/>
                <wp:docPr id="53" name="Группа 53"/>
                <wp:cNvGraphicFramePr/>
                <a:graphic xmlns:a="http://schemas.openxmlformats.org/drawingml/2006/main">
                  <a:graphicData uri="http://schemas.microsoft.com/office/word/2010/wordprocessingGroup">
                    <wpg:wgp>
                      <wpg:cNvGrpSpPr/>
                      <wpg:grpSpPr>
                        <a:xfrm>
                          <a:off x="0" y="0"/>
                          <a:ext cx="5562600" cy="967740"/>
                          <a:chOff x="0" y="0"/>
                          <a:chExt cx="5954573" cy="914400"/>
                        </a:xfrm>
                      </wpg:grpSpPr>
                      <wps:wsp>
                        <wps:cNvPr id="54" name="Прямоугольник 54"/>
                        <wps:cNvSpPr/>
                        <wps:spPr>
                          <a:xfrm>
                            <a:off x="0" y="0"/>
                            <a:ext cx="5954573" cy="914400"/>
                          </a:xfrm>
                          <a:prstGeom prst="rect">
                            <a:avLst/>
                          </a:prstGeom>
                          <a:solidFill>
                            <a:schemeClr val="accent1">
                              <a:lumMod val="20000"/>
                              <a:lumOff val="80000"/>
                            </a:schemeClr>
                          </a:solidFill>
                          <a:ln>
                            <a:solidFill>
                              <a:schemeClr val="bg2">
                                <a:lumMod val="9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Надпись 55"/>
                        <wps:cNvSpPr txBox="1"/>
                        <wps:spPr>
                          <a:xfrm>
                            <a:off x="68356" y="74589"/>
                            <a:ext cx="3895623" cy="733800"/>
                          </a:xfrm>
                          <a:prstGeom prst="rect">
                            <a:avLst/>
                          </a:prstGeom>
                          <a:solidFill>
                            <a:schemeClr val="lt1"/>
                          </a:solidFill>
                          <a:ln w="6350">
                            <a:solidFill>
                              <a:prstClr val="black"/>
                            </a:solidFill>
                          </a:ln>
                        </wps:spPr>
                        <wps:txbx>
                          <w:txbxContent>
                            <w:p w14:paraId="092F4C0F" w14:textId="7FBFC9A0" w:rsidR="002D0698" w:rsidRDefault="002D0698" w:rsidP="00837F4F">
                              <w:pPr>
                                <w:rPr>
                                  <w:rFonts w:ascii="Consolas" w:eastAsiaTheme="minorHAnsi" w:hAnsi="Consolas" w:cs="Consolas"/>
                                  <w:color w:val="000000"/>
                                  <w:sz w:val="19"/>
                                  <w:szCs w:val="19"/>
                                  <w:lang w:val="en-US" w:eastAsia="en-US"/>
                                </w:rPr>
                              </w:pPr>
                              <w:proofErr w:type="spellStart"/>
                              <w:proofErr w:type="gramStart"/>
                              <w:r>
                                <w:rPr>
                                  <w:rFonts w:ascii="Consolas" w:eastAsiaTheme="minorHAnsi" w:hAnsi="Consolas" w:cs="Consolas"/>
                                  <w:color w:val="000000"/>
                                  <w:sz w:val="19"/>
                                  <w:szCs w:val="19"/>
                                  <w:lang w:val="en-US" w:eastAsia="en-US"/>
                                </w:rPr>
                                <w:t>anim.SetFloat</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"Speed"</w:t>
                              </w:r>
                              <w:r>
                                <w:rPr>
                                  <w:rFonts w:ascii="Consolas" w:eastAsiaTheme="minorHAnsi" w:hAnsi="Consolas" w:cs="Consolas"/>
                                  <w:color w:val="000000"/>
                                  <w:sz w:val="19"/>
                                  <w:szCs w:val="19"/>
                                  <w:lang w:val="en-US" w:eastAsia="en-US"/>
                                </w:rPr>
                                <w:t>, 0,0.1f,Time.deltaTime);</w:t>
                              </w:r>
                            </w:p>
                            <w:p w14:paraId="31F0945B" w14:textId="73D9E4E6" w:rsidR="002D0698" w:rsidRDefault="002D0698" w:rsidP="002263A9">
                              <w:pPr>
                                <w:jc w:val="center"/>
                                <w:rPr>
                                  <w:rFonts w:ascii="Consolas" w:eastAsiaTheme="minorHAnsi" w:hAnsi="Consolas" w:cs="Consolas"/>
                                  <w:color w:val="000000"/>
                                  <w:sz w:val="19"/>
                                  <w:szCs w:val="19"/>
                                  <w:lang w:val="en-US" w:eastAsia="en-US"/>
                                </w:rPr>
                              </w:pPr>
                              <w:proofErr w:type="spellStart"/>
                              <w:proofErr w:type="gramStart"/>
                              <w:r>
                                <w:rPr>
                                  <w:rFonts w:ascii="Consolas" w:eastAsiaTheme="minorHAnsi" w:hAnsi="Consolas" w:cs="Consolas"/>
                                  <w:color w:val="000000"/>
                                  <w:sz w:val="19"/>
                                  <w:szCs w:val="19"/>
                                  <w:lang w:val="en-US" w:eastAsia="en-US"/>
                                </w:rPr>
                                <w:t>anim.SetFloat</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"Speed"</w:t>
                              </w:r>
                              <w:r>
                                <w:rPr>
                                  <w:rFonts w:ascii="Consolas" w:eastAsiaTheme="minorHAnsi" w:hAnsi="Consolas" w:cs="Consolas"/>
                                  <w:color w:val="000000"/>
                                  <w:sz w:val="19"/>
                                  <w:szCs w:val="19"/>
                                  <w:lang w:val="en-US" w:eastAsia="en-US"/>
                                </w:rPr>
                                <w:t xml:space="preserve">, 0.25f, 0.1f, </w:t>
                              </w:r>
                              <w:proofErr w:type="spellStart"/>
                              <w:r>
                                <w:rPr>
                                  <w:rFonts w:ascii="Consolas" w:eastAsiaTheme="minorHAnsi" w:hAnsi="Consolas" w:cs="Consolas"/>
                                  <w:color w:val="000000"/>
                                  <w:sz w:val="19"/>
                                  <w:szCs w:val="19"/>
                                  <w:lang w:val="en-US" w:eastAsia="en-US"/>
                                </w:rPr>
                                <w:t>Time.deltaTime</w:t>
                              </w:r>
                              <w:proofErr w:type="spellEnd"/>
                              <w:r>
                                <w:rPr>
                                  <w:rFonts w:ascii="Consolas" w:eastAsiaTheme="minorHAnsi" w:hAnsi="Consolas" w:cs="Consolas"/>
                                  <w:color w:val="000000"/>
                                  <w:sz w:val="19"/>
                                  <w:szCs w:val="19"/>
                                  <w:lang w:val="en-US" w:eastAsia="en-US"/>
                                </w:rPr>
                                <w:t>);</w:t>
                              </w:r>
                            </w:p>
                            <w:p w14:paraId="1D72A796" w14:textId="2537EBBF" w:rsidR="002D0698" w:rsidRDefault="002D0698" w:rsidP="00837F4F">
                              <w:pPr>
                                <w:rPr>
                                  <w:rFonts w:ascii="Consolas" w:eastAsiaTheme="minorHAnsi" w:hAnsi="Consolas" w:cs="Consolas"/>
                                  <w:color w:val="000000"/>
                                  <w:sz w:val="19"/>
                                  <w:szCs w:val="19"/>
                                  <w:lang w:val="en-US" w:eastAsia="en-US"/>
                                </w:rPr>
                              </w:pPr>
                              <w:proofErr w:type="spellStart"/>
                              <w:proofErr w:type="gramStart"/>
                              <w:r>
                                <w:rPr>
                                  <w:rFonts w:ascii="Consolas" w:eastAsiaTheme="minorHAnsi" w:hAnsi="Consolas" w:cs="Consolas"/>
                                  <w:color w:val="000000"/>
                                  <w:sz w:val="19"/>
                                  <w:szCs w:val="19"/>
                                  <w:lang w:val="en-US" w:eastAsia="en-US"/>
                                </w:rPr>
                                <w:t>anim.SetFloat</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"Speed"</w:t>
                              </w:r>
                              <w:r>
                                <w:rPr>
                                  <w:rFonts w:ascii="Consolas" w:eastAsiaTheme="minorHAnsi" w:hAnsi="Consolas" w:cs="Consolas"/>
                                  <w:color w:val="000000"/>
                                  <w:sz w:val="19"/>
                                  <w:szCs w:val="19"/>
                                  <w:lang w:val="en-US" w:eastAsia="en-US"/>
                                </w:rPr>
                                <w:t xml:space="preserve">, 0.5f, 0.1f, </w:t>
                              </w:r>
                              <w:proofErr w:type="spellStart"/>
                              <w:r>
                                <w:rPr>
                                  <w:rFonts w:ascii="Consolas" w:eastAsiaTheme="minorHAnsi" w:hAnsi="Consolas" w:cs="Consolas"/>
                                  <w:color w:val="000000"/>
                                  <w:sz w:val="19"/>
                                  <w:szCs w:val="19"/>
                                  <w:lang w:val="en-US" w:eastAsia="en-US"/>
                                </w:rPr>
                                <w:t>Time.deltaTime</w:t>
                              </w:r>
                              <w:proofErr w:type="spellEnd"/>
                              <w:r>
                                <w:rPr>
                                  <w:rFonts w:ascii="Consolas" w:eastAsiaTheme="minorHAnsi" w:hAnsi="Consolas" w:cs="Consolas"/>
                                  <w:color w:val="000000"/>
                                  <w:sz w:val="19"/>
                                  <w:szCs w:val="19"/>
                                  <w:lang w:val="en-US" w:eastAsia="en-US"/>
                                </w:rPr>
                                <w:t>);</w:t>
                              </w:r>
                            </w:p>
                            <w:p w14:paraId="4E81A393" w14:textId="1C643BE2" w:rsidR="002D0698" w:rsidRPr="008251ED" w:rsidRDefault="002D0698" w:rsidP="00837F4F">
                              <w:pPr>
                                <w:rPr>
                                  <w:lang w:val="en-US"/>
                                </w:rPr>
                              </w:pPr>
                              <w:proofErr w:type="spellStart"/>
                              <w:proofErr w:type="gramStart"/>
                              <w:r>
                                <w:rPr>
                                  <w:rFonts w:ascii="Consolas" w:eastAsiaTheme="minorHAnsi" w:hAnsi="Consolas" w:cs="Consolas"/>
                                  <w:color w:val="000000"/>
                                  <w:sz w:val="19"/>
                                  <w:szCs w:val="19"/>
                                  <w:lang w:val="en-US" w:eastAsia="en-US"/>
                                </w:rPr>
                                <w:t>anim.SetFloat</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"Speed"</w:t>
                              </w:r>
                              <w:r>
                                <w:rPr>
                                  <w:rFonts w:ascii="Consolas" w:eastAsiaTheme="minorHAnsi" w:hAnsi="Consolas" w:cs="Consolas"/>
                                  <w:color w:val="000000"/>
                                  <w:sz w:val="19"/>
                                  <w:szCs w:val="19"/>
                                  <w:lang w:val="en-US" w:eastAsia="en-US"/>
                                </w:rPr>
                                <w:t>, 0.75f);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FDF473A" id="Группа 53" o:spid="_x0000_s1062" style="width:438pt;height:76.2pt;mso-position-horizontal-relative:char;mso-position-vertical-relative:line" coordsize="59545,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">
                <v:rect id="Прямоугольник 54" o:spid="_x0000_s1063" style="position:absolute;width:59545;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" fillcolor="#d9e2f3 [660]" strokecolor="#cfcdcd [2894]" strokeweight="1pt"/>
                <v:shape id="Надпись 55" o:spid="_x0000_s1064" type="#_x0000_t202" style="position:absolute;left:683;top:745;width:38956;height:73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" fillcolor="white [3201]" strokeweight=".5pt">
                  <v:textbox>
                    <w:txbxContent>
                      <w:p w14:paraId="092F4C0F" w14:textId="7FBFC9A0" w:rsidR="002D0698" w:rsidRDefault="002D0698" w:rsidP="00837F4F">
                        <w:pPr>
                          <w:rPr>
                            <w:rFonts w:ascii="Consolas" w:eastAsiaTheme="minorHAnsi" w:hAnsi="Consolas" w:cs="Consolas"/>
                            <w:color w:val="000000"/>
                            <w:sz w:val="19"/>
                            <w:szCs w:val="19"/>
                            <w:lang w:val="en-US" w:eastAsia="en-US"/>
                          </w:rPr>
                        </w:pPr>
                        <w:proofErr w:type="spellStart"/>
                        <w:proofErr w:type="gramStart"/>
                        <w:r>
                          <w:rPr>
                            <w:rFonts w:ascii="Consolas" w:eastAsiaTheme="minorHAnsi" w:hAnsi="Consolas" w:cs="Consolas"/>
                            <w:color w:val="000000"/>
                            <w:sz w:val="19"/>
                            <w:szCs w:val="19"/>
                            <w:lang w:val="en-US" w:eastAsia="en-US"/>
                          </w:rPr>
                          <w:t>anim.SetFloat</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"Speed"</w:t>
                        </w:r>
                        <w:r>
                          <w:rPr>
                            <w:rFonts w:ascii="Consolas" w:eastAsiaTheme="minorHAnsi" w:hAnsi="Consolas" w:cs="Consolas"/>
                            <w:color w:val="000000"/>
                            <w:sz w:val="19"/>
                            <w:szCs w:val="19"/>
                            <w:lang w:val="en-US" w:eastAsia="en-US"/>
                          </w:rPr>
                          <w:t>, 0,0.1f,Time.deltaTime);</w:t>
                        </w:r>
                      </w:p>
                      <w:p w14:paraId="31F0945B" w14:textId="73D9E4E6" w:rsidR="002D0698" w:rsidRDefault="002D0698" w:rsidP="002263A9">
                        <w:pPr>
                          <w:jc w:val="center"/>
                          <w:rPr>
                            <w:rFonts w:ascii="Consolas" w:eastAsiaTheme="minorHAnsi" w:hAnsi="Consolas" w:cs="Consolas"/>
                            <w:color w:val="000000"/>
                            <w:sz w:val="19"/>
                            <w:szCs w:val="19"/>
                            <w:lang w:val="en-US" w:eastAsia="en-US"/>
                          </w:rPr>
                        </w:pPr>
                        <w:proofErr w:type="spellStart"/>
                        <w:proofErr w:type="gramStart"/>
                        <w:r>
                          <w:rPr>
                            <w:rFonts w:ascii="Consolas" w:eastAsiaTheme="minorHAnsi" w:hAnsi="Consolas" w:cs="Consolas"/>
                            <w:color w:val="000000"/>
                            <w:sz w:val="19"/>
                            <w:szCs w:val="19"/>
                            <w:lang w:val="en-US" w:eastAsia="en-US"/>
                          </w:rPr>
                          <w:t>anim.SetFloat</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"Speed"</w:t>
                        </w:r>
                        <w:r>
                          <w:rPr>
                            <w:rFonts w:ascii="Consolas" w:eastAsiaTheme="minorHAnsi" w:hAnsi="Consolas" w:cs="Consolas"/>
                            <w:color w:val="000000"/>
                            <w:sz w:val="19"/>
                            <w:szCs w:val="19"/>
                            <w:lang w:val="en-US" w:eastAsia="en-US"/>
                          </w:rPr>
                          <w:t xml:space="preserve">, 0.25f, 0.1f, </w:t>
                        </w:r>
                        <w:proofErr w:type="spellStart"/>
                        <w:r>
                          <w:rPr>
                            <w:rFonts w:ascii="Consolas" w:eastAsiaTheme="minorHAnsi" w:hAnsi="Consolas" w:cs="Consolas"/>
                            <w:color w:val="000000"/>
                            <w:sz w:val="19"/>
                            <w:szCs w:val="19"/>
                            <w:lang w:val="en-US" w:eastAsia="en-US"/>
                          </w:rPr>
                          <w:t>Time.deltaTime</w:t>
                        </w:r>
                        <w:proofErr w:type="spellEnd"/>
                        <w:r>
                          <w:rPr>
                            <w:rFonts w:ascii="Consolas" w:eastAsiaTheme="minorHAnsi" w:hAnsi="Consolas" w:cs="Consolas"/>
                            <w:color w:val="000000"/>
                            <w:sz w:val="19"/>
                            <w:szCs w:val="19"/>
                            <w:lang w:val="en-US" w:eastAsia="en-US"/>
                          </w:rPr>
                          <w:t>);</w:t>
                        </w:r>
                      </w:p>
                      <w:p w14:paraId="1D72A796" w14:textId="2537EBBF" w:rsidR="002D0698" w:rsidRDefault="002D0698" w:rsidP="00837F4F">
                        <w:pPr>
                          <w:rPr>
                            <w:rFonts w:ascii="Consolas" w:eastAsiaTheme="minorHAnsi" w:hAnsi="Consolas" w:cs="Consolas"/>
                            <w:color w:val="000000"/>
                            <w:sz w:val="19"/>
                            <w:szCs w:val="19"/>
                            <w:lang w:val="en-US" w:eastAsia="en-US"/>
                          </w:rPr>
                        </w:pPr>
                        <w:proofErr w:type="spellStart"/>
                        <w:proofErr w:type="gramStart"/>
                        <w:r>
                          <w:rPr>
                            <w:rFonts w:ascii="Consolas" w:eastAsiaTheme="minorHAnsi" w:hAnsi="Consolas" w:cs="Consolas"/>
                            <w:color w:val="000000"/>
                            <w:sz w:val="19"/>
                            <w:szCs w:val="19"/>
                            <w:lang w:val="en-US" w:eastAsia="en-US"/>
                          </w:rPr>
                          <w:t>anim.SetFloat</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"Speed"</w:t>
                        </w:r>
                        <w:r>
                          <w:rPr>
                            <w:rFonts w:ascii="Consolas" w:eastAsiaTheme="minorHAnsi" w:hAnsi="Consolas" w:cs="Consolas"/>
                            <w:color w:val="000000"/>
                            <w:sz w:val="19"/>
                            <w:szCs w:val="19"/>
                            <w:lang w:val="en-US" w:eastAsia="en-US"/>
                          </w:rPr>
                          <w:t xml:space="preserve">, 0.5f, 0.1f, </w:t>
                        </w:r>
                        <w:proofErr w:type="spellStart"/>
                        <w:r>
                          <w:rPr>
                            <w:rFonts w:ascii="Consolas" w:eastAsiaTheme="minorHAnsi" w:hAnsi="Consolas" w:cs="Consolas"/>
                            <w:color w:val="000000"/>
                            <w:sz w:val="19"/>
                            <w:szCs w:val="19"/>
                            <w:lang w:val="en-US" w:eastAsia="en-US"/>
                          </w:rPr>
                          <w:t>Time.deltaTime</w:t>
                        </w:r>
                        <w:proofErr w:type="spellEnd"/>
                        <w:r>
                          <w:rPr>
                            <w:rFonts w:ascii="Consolas" w:eastAsiaTheme="minorHAnsi" w:hAnsi="Consolas" w:cs="Consolas"/>
                            <w:color w:val="000000"/>
                            <w:sz w:val="19"/>
                            <w:szCs w:val="19"/>
                            <w:lang w:val="en-US" w:eastAsia="en-US"/>
                          </w:rPr>
                          <w:t>);</w:t>
                        </w:r>
                      </w:p>
                      <w:p w14:paraId="4E81A393" w14:textId="1C643BE2" w:rsidR="002D0698" w:rsidRPr="008251ED" w:rsidRDefault="002D0698" w:rsidP="00837F4F">
                        <w:pPr>
                          <w:rPr>
                            <w:lang w:val="en-US"/>
                          </w:rPr>
                        </w:pPr>
                        <w:proofErr w:type="spellStart"/>
                        <w:proofErr w:type="gramStart"/>
                        <w:r>
                          <w:rPr>
                            <w:rFonts w:ascii="Consolas" w:eastAsiaTheme="minorHAnsi" w:hAnsi="Consolas" w:cs="Consolas"/>
                            <w:color w:val="000000"/>
                            <w:sz w:val="19"/>
                            <w:szCs w:val="19"/>
                            <w:lang w:val="en-US" w:eastAsia="en-US"/>
                          </w:rPr>
                          <w:t>anim.SetFloat</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"Speed"</w:t>
                        </w:r>
                        <w:r>
                          <w:rPr>
                            <w:rFonts w:ascii="Consolas" w:eastAsiaTheme="minorHAnsi" w:hAnsi="Consolas" w:cs="Consolas"/>
                            <w:color w:val="000000"/>
                            <w:sz w:val="19"/>
                            <w:szCs w:val="19"/>
                            <w:lang w:val="en-US" w:eastAsia="en-US"/>
                          </w:rPr>
                          <w:t>, 0.75f);</w:t>
                        </w:r>
                      </w:p>
                    </w:txbxContent>
                  </v:textbox>
                </v:shape>
                <w10:anchorlock/>
              </v:group>
            </w:pict>
          </mc:Fallback>
        </mc:AlternateContent>
      </w:r>
    </w:p>
    <w:p w14:paraId="340AA3DF" w14:textId="237BDF2B" w:rsidR="002263A9" w:rsidRPr="00990400" w:rsidRDefault="009A2FC6" w:rsidP="009A2FC6">
      <w:pPr>
        <w:pStyle w:val="Antrat"/>
        <w:jc w:val="center"/>
        <w:rPr>
          <w:lang w:val="en-US"/>
        </w:rPr>
      </w:pPr>
      <w:bookmarkStart w:id="44" w:name="_Toc72692496"/>
      <w:proofErr w:type="spellStart"/>
      <w:r>
        <w:t>Table</w:t>
      </w:r>
      <w:proofErr w:type="spellEnd"/>
      <w:r>
        <w:t xml:space="preserve"> </w:t>
      </w:r>
      <w:r>
        <w:fldChar w:fldCharType="begin"/>
      </w:r>
      <w:r>
        <w:instrText xml:space="preserve"> SEQ Table \* ARABIC </w:instrText>
      </w:r>
      <w:r>
        <w:fldChar w:fldCharType="separate"/>
      </w:r>
      <w:r w:rsidR="00071371">
        <w:rPr>
          <w:noProof/>
        </w:rPr>
        <w:t>10</w:t>
      </w:r>
      <w:r>
        <w:fldChar w:fldCharType="end"/>
      </w:r>
      <w:r>
        <w:t xml:space="preserve">. </w:t>
      </w:r>
      <w:proofErr w:type="gramStart"/>
      <w:r w:rsidR="00837F4F">
        <w:rPr>
          <w:lang w:val="en-US"/>
        </w:rPr>
        <w:t>Setting  the</w:t>
      </w:r>
      <w:proofErr w:type="gramEnd"/>
      <w:r w:rsidR="00837F4F">
        <w:rPr>
          <w:lang w:val="en-US"/>
        </w:rPr>
        <w:t xml:space="preserve"> threshold.</w:t>
      </w:r>
      <w:bookmarkEnd w:id="44"/>
    </w:p>
    <w:p w14:paraId="3CC53610" w14:textId="609F0F23" w:rsidR="00825742" w:rsidRDefault="00825742" w:rsidP="002263A9">
      <w:pPr>
        <w:rPr>
          <w:lang w:val="en-US"/>
        </w:rPr>
      </w:pPr>
    </w:p>
    <w:p w14:paraId="51149D29" w14:textId="12329EBF" w:rsidR="00825742" w:rsidRDefault="00825742" w:rsidP="00825742">
      <w:pPr>
        <w:pStyle w:val="Antrat2"/>
        <w:rPr>
          <w:b/>
          <w:bCs/>
          <w:color w:val="auto"/>
          <w:sz w:val="32"/>
          <w:szCs w:val="32"/>
          <w:lang w:val="en-US"/>
        </w:rPr>
      </w:pPr>
      <w:bookmarkStart w:id="45" w:name="_Toc72692440"/>
      <w:r w:rsidRPr="00825742">
        <w:rPr>
          <w:b/>
          <w:bCs/>
          <w:color w:val="auto"/>
          <w:sz w:val="32"/>
          <w:szCs w:val="32"/>
          <w:lang w:val="en-US"/>
        </w:rPr>
        <w:t xml:space="preserve">Task #4. </w:t>
      </w:r>
      <w:r>
        <w:rPr>
          <w:b/>
          <w:bCs/>
          <w:color w:val="auto"/>
          <w:sz w:val="32"/>
          <w:szCs w:val="32"/>
          <w:lang w:val="en-US"/>
        </w:rPr>
        <w:t>Creating / animating game objects</w:t>
      </w:r>
      <w:bookmarkEnd w:id="45"/>
    </w:p>
    <w:p w14:paraId="294131C1" w14:textId="279365EF" w:rsidR="00837F4F" w:rsidRDefault="00837F4F" w:rsidP="00837F4F">
      <w:pPr>
        <w:rPr>
          <w:i/>
          <w:iCs/>
          <w:color w:val="C45911" w:themeColor="accent2" w:themeShade="BF"/>
          <w:lang w:val="en-US"/>
        </w:rPr>
      </w:pPr>
      <w:r w:rsidRPr="00990400">
        <w:rPr>
          <w:lang w:val="en-US"/>
        </w:rPr>
        <w:t>Description of implementation (3-5 sentences)</w:t>
      </w:r>
      <w:r>
        <w:rPr>
          <w:lang w:val="en-US"/>
        </w:rPr>
        <w:t xml:space="preserve">. </w:t>
      </w:r>
      <w:r w:rsidR="00BB4E0D" w:rsidRPr="00BB4E0D">
        <w:rPr>
          <w:i/>
          <w:iCs/>
          <w:color w:val="C45911" w:themeColor="accent2" w:themeShade="BF"/>
          <w:lang w:val="en-US"/>
        </w:rPr>
        <w:t>I added</w:t>
      </w:r>
      <w:r w:rsidR="00BB4E0D">
        <w:rPr>
          <w:i/>
          <w:iCs/>
          <w:color w:val="C45911" w:themeColor="accent2" w:themeShade="BF"/>
          <w:lang w:val="en-US"/>
        </w:rPr>
        <w:t xml:space="preserve"> Sawblade, Life point and point objects to the game. For other 2 game objects I would consider them starting and ending platforms.</w:t>
      </w:r>
    </w:p>
    <w:p w14:paraId="667869A6" w14:textId="1328DB20" w:rsidR="00BB4E0D" w:rsidRPr="00DE720C" w:rsidRDefault="00BB4E0D" w:rsidP="00BB4E0D">
      <w:pPr>
        <w:pStyle w:val="Sraopastraipa"/>
        <w:numPr>
          <w:ilvl w:val="0"/>
          <w:numId w:val="12"/>
        </w:numPr>
        <w:rPr>
          <w:color w:val="C45911" w:themeColor="accent2" w:themeShade="BF"/>
          <w:lang w:val="en-US"/>
        </w:rPr>
      </w:pPr>
      <w:r w:rsidRPr="00DE720C">
        <w:rPr>
          <w:color w:val="C45911" w:themeColor="accent2" w:themeShade="BF"/>
          <w:lang w:val="en-US"/>
        </w:rPr>
        <w:t>Sawblade was created by me in blender, I animated it there as well. It has only spinning animation, and for movement, I made a simple script that controls the movement of the blade by moving it on x or y axis randomly by set distance.</w:t>
      </w:r>
    </w:p>
    <w:p w14:paraId="216B23E8" w14:textId="0DE38766" w:rsidR="00BB4E0D" w:rsidRPr="00DE720C" w:rsidRDefault="00BB4E0D" w:rsidP="00BB4E0D">
      <w:pPr>
        <w:pStyle w:val="Sraopastraipa"/>
        <w:numPr>
          <w:ilvl w:val="0"/>
          <w:numId w:val="12"/>
        </w:numPr>
        <w:rPr>
          <w:color w:val="C45911" w:themeColor="accent2" w:themeShade="BF"/>
          <w:lang w:val="en-US"/>
        </w:rPr>
      </w:pPr>
      <w:r w:rsidRPr="00DE720C">
        <w:rPr>
          <w:color w:val="C45911" w:themeColor="accent2" w:themeShade="BF"/>
          <w:lang w:val="en-US"/>
        </w:rPr>
        <w:t xml:space="preserve">Point was created from a simple sphere in unity, animation was only adding some particles and making a </w:t>
      </w:r>
      <w:proofErr w:type="gramStart"/>
      <w:r w:rsidRPr="00DE720C">
        <w:rPr>
          <w:color w:val="C45911" w:themeColor="accent2" w:themeShade="BF"/>
          <w:lang w:val="en-US"/>
        </w:rPr>
        <w:t>shaders</w:t>
      </w:r>
      <w:proofErr w:type="gramEnd"/>
      <w:r w:rsidRPr="00DE720C">
        <w:rPr>
          <w:color w:val="C45911" w:themeColor="accent2" w:themeShade="BF"/>
          <w:lang w:val="en-US"/>
        </w:rPr>
        <w:t xml:space="preserve"> that would look like pulsating</w:t>
      </w:r>
    </w:p>
    <w:p w14:paraId="6CCDF97B" w14:textId="66E2B815" w:rsidR="00BB4E0D" w:rsidRPr="00DE720C" w:rsidRDefault="00BB4E0D" w:rsidP="00BB4E0D">
      <w:pPr>
        <w:pStyle w:val="Sraopastraipa"/>
        <w:numPr>
          <w:ilvl w:val="0"/>
          <w:numId w:val="12"/>
        </w:numPr>
        <w:rPr>
          <w:color w:val="C45911" w:themeColor="accent2" w:themeShade="BF"/>
          <w:lang w:val="en-US"/>
        </w:rPr>
      </w:pPr>
      <w:r w:rsidRPr="00DE720C">
        <w:rPr>
          <w:color w:val="C45911" w:themeColor="accent2" w:themeShade="BF"/>
          <w:lang w:val="en-US"/>
        </w:rPr>
        <w:t xml:space="preserve">Health point was taken from </w:t>
      </w:r>
      <w:proofErr w:type="gramStart"/>
      <w:r w:rsidRPr="00DE720C">
        <w:rPr>
          <w:color w:val="C45911" w:themeColor="accent2" w:themeShade="BF"/>
          <w:lang w:val="en-US"/>
        </w:rPr>
        <w:t>a</w:t>
      </w:r>
      <w:proofErr w:type="gramEnd"/>
      <w:r w:rsidRPr="00DE720C">
        <w:rPr>
          <w:color w:val="C45911" w:themeColor="accent2" w:themeShade="BF"/>
          <w:lang w:val="en-US"/>
        </w:rPr>
        <w:t xml:space="preserve"> internet, link to it is added in the source list. For animation I just made a simple controller that spins the heart and added shaders for pulsating look. </w:t>
      </w:r>
    </w:p>
    <w:p w14:paraId="5A254500" w14:textId="67919DEF" w:rsidR="00837F4F" w:rsidRPr="00990400" w:rsidRDefault="00837F4F" w:rsidP="00837F4F">
      <w:pPr>
        <w:jc w:val="center"/>
        <w:rPr>
          <w:lang w:val="en-US"/>
        </w:rPr>
      </w:pPr>
      <w:r w:rsidRPr="00990400">
        <w:rPr>
          <w:noProof/>
          <w:lang w:val="en-US"/>
        </w:rPr>
        <mc:AlternateContent>
          <mc:Choice Requires="wpg">
            <w:drawing>
              <wp:inline distT="0" distB="0" distL="0" distR="0" wp14:anchorId="2A8F5135" wp14:editId="3BF527FA">
                <wp:extent cx="2234242" cy="1595887"/>
                <wp:effectExtent l="0" t="0" r="13970" b="23495"/>
                <wp:docPr id="1400703316" name="Группа 50"/>
                <wp:cNvGraphicFramePr/>
                <a:graphic xmlns:a="http://schemas.openxmlformats.org/drawingml/2006/main">
                  <a:graphicData uri="http://schemas.microsoft.com/office/word/2010/wordprocessingGroup">
                    <wpg:wgp>
                      <wpg:cNvGrpSpPr/>
                      <wpg:grpSpPr>
                        <a:xfrm>
                          <a:off x="0" y="0"/>
                          <a:ext cx="2234242" cy="1595887"/>
                          <a:chOff x="0" y="0"/>
                          <a:chExt cx="3353158" cy="1732402"/>
                        </a:xfrm>
                      </wpg:grpSpPr>
                      <wps:wsp>
                        <wps:cNvPr id="1400703317" name="Прямоугольник 51"/>
                        <wps:cNvSpPr/>
                        <wps:spPr>
                          <a:xfrm>
                            <a:off x="0" y="0"/>
                            <a:ext cx="3353158" cy="1732402"/>
                          </a:xfrm>
                          <a:prstGeom prst="rect">
                            <a:avLst/>
                          </a:prstGeom>
                          <a:solidFill>
                            <a:schemeClr val="bg1">
                              <a:lumMod val="75000"/>
                            </a:schemeClr>
                          </a:solidFill>
                          <a:ln>
                            <a:solidFill>
                              <a:schemeClr val="tx1">
                                <a:lumMod val="50000"/>
                                <a:lumOff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703318" name="Надпись 52"/>
                        <wps:cNvSpPr txBox="1"/>
                        <wps:spPr>
                          <a:xfrm>
                            <a:off x="289047" y="134697"/>
                            <a:ext cx="2640791" cy="1396560"/>
                          </a:xfrm>
                          <a:prstGeom prst="rect">
                            <a:avLst/>
                          </a:prstGeom>
                          <a:solidFill>
                            <a:schemeClr val="lt1"/>
                          </a:solidFill>
                          <a:ln w="6350">
                            <a:solidFill>
                              <a:prstClr val="black"/>
                            </a:solidFill>
                          </a:ln>
                        </wps:spPr>
                        <wps:txbx>
                          <w:txbxContent>
                            <w:p w14:paraId="25C687B3" w14:textId="7C81F890" w:rsidR="002D0698" w:rsidRPr="00990400" w:rsidRDefault="002D0698" w:rsidP="00837F4F">
                              <w:pPr>
                                <w:jc w:val="center"/>
                                <w:rPr>
                                  <w:lang w:val="en-US"/>
                                </w:rPr>
                              </w:pPr>
                              <w:r>
                                <w:rPr>
                                  <w:noProof/>
                                </w:rPr>
                                <w:drawing>
                                  <wp:inline distT="0" distB="0" distL="0" distR="0" wp14:anchorId="2129B176" wp14:editId="5789CD2A">
                                    <wp:extent cx="1569720" cy="1242695"/>
                                    <wp:effectExtent l="0" t="0" r="0" b="0"/>
                                    <wp:docPr id="1400703384" name="Picture 1400703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69720" cy="1242695"/>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A8F5135" id="_x0000_s1065" style="width:175.9pt;height:125.65pt;mso-position-horizontal-relative:char;mso-position-vertical-relative:line" coordsize="33531,17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">
                <v:rect id="Прямоугольник 51" o:spid="_x0000_s1066" style="position:absolute;width:33531;height:17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" fillcolor="#bfbfbf [2412]" strokecolor="gray [1629]" strokeweight="1pt"/>
                <v:shape id="Надпись 52" o:spid="_x0000_s1067" type="#_x0000_t202" style="position:absolute;left:2890;top:1346;width:26408;height:139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" fillcolor="white [3201]" strokeweight=".5pt">
                  <v:textbox>
                    <w:txbxContent>
                      <w:p w14:paraId="25C687B3" w14:textId="7C81F890" w:rsidR="002D0698" w:rsidRPr="00990400" w:rsidRDefault="002D0698" w:rsidP="00837F4F">
                        <w:pPr>
                          <w:jc w:val="center"/>
                          <w:rPr>
                            <w:lang w:val="en-US"/>
                          </w:rPr>
                        </w:pPr>
                        <w:r>
                          <w:rPr>
                            <w:noProof/>
                          </w:rPr>
                          <w:drawing>
                            <wp:inline distT="0" distB="0" distL="0" distR="0" wp14:anchorId="2129B176" wp14:editId="5789CD2A">
                              <wp:extent cx="1569720" cy="1242695"/>
                              <wp:effectExtent l="0" t="0" r="0" b="0"/>
                              <wp:docPr id="1400703384" name="Picture 1400703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69720" cy="1242695"/>
                                      </a:xfrm>
                                      <a:prstGeom prst="rect">
                                        <a:avLst/>
                                      </a:prstGeom>
                                    </pic:spPr>
                                  </pic:pic>
                                </a:graphicData>
                              </a:graphic>
                            </wp:inline>
                          </w:drawing>
                        </w:r>
                      </w:p>
                    </w:txbxContent>
                  </v:textbox>
                </v:shape>
                <w10:anchorlock/>
              </v:group>
            </w:pict>
          </mc:Fallback>
        </mc:AlternateContent>
      </w:r>
    </w:p>
    <w:p w14:paraId="62D4FA0C" w14:textId="706475CF" w:rsidR="00837F4F" w:rsidRDefault="00837F4F" w:rsidP="00837F4F">
      <w:pPr>
        <w:pStyle w:val="Antrat"/>
        <w:jc w:val="center"/>
        <w:rPr>
          <w:b w:val="0"/>
          <w:lang w:val="en-US"/>
        </w:rPr>
      </w:pPr>
      <w:bookmarkStart w:id="46" w:name="_Toc72692469"/>
      <w:r w:rsidRPr="00990400">
        <w:rPr>
          <w:lang w:val="en-US"/>
        </w:rPr>
        <w:t xml:space="preserve">Figure </w:t>
      </w:r>
      <w:r w:rsidRPr="00990400">
        <w:rPr>
          <w:lang w:val="en-US"/>
        </w:rPr>
        <w:fldChar w:fldCharType="begin"/>
      </w:r>
      <w:r w:rsidRPr="00990400">
        <w:rPr>
          <w:lang w:val="en-US"/>
        </w:rPr>
        <w:instrText xml:space="preserve"> SEQ Figure \* ARABIC </w:instrText>
      </w:r>
      <w:r w:rsidRPr="00990400">
        <w:rPr>
          <w:lang w:val="en-US"/>
        </w:rPr>
        <w:fldChar w:fldCharType="separate"/>
      </w:r>
      <w:r w:rsidR="00071371">
        <w:rPr>
          <w:noProof/>
          <w:lang w:val="en-US"/>
        </w:rPr>
        <w:t>8</w:t>
      </w:r>
      <w:r w:rsidRPr="00990400">
        <w:rPr>
          <w:lang w:val="en-US"/>
        </w:rPr>
        <w:fldChar w:fldCharType="end"/>
      </w:r>
      <w:r w:rsidRPr="00990400">
        <w:rPr>
          <w:lang w:val="en-US"/>
        </w:rPr>
        <w:t>.</w:t>
      </w:r>
      <w:r>
        <w:rPr>
          <w:b w:val="0"/>
          <w:lang w:val="en-US"/>
        </w:rPr>
        <w:t xml:space="preserve"> </w:t>
      </w:r>
      <w:r w:rsidR="00BB4E0D">
        <w:rPr>
          <w:b w:val="0"/>
          <w:lang w:val="en-US"/>
        </w:rPr>
        <w:t>Point</w:t>
      </w:r>
      <w:bookmarkEnd w:id="46"/>
    </w:p>
    <w:p w14:paraId="2F79178D" w14:textId="77777777" w:rsidR="009A2FC6" w:rsidRDefault="00BB4E0D" w:rsidP="009A2FC6">
      <w:pPr>
        <w:keepNext/>
        <w:jc w:val="center"/>
      </w:pPr>
      <w:r w:rsidRPr="00990400">
        <w:rPr>
          <w:noProof/>
          <w:lang w:val="en-US"/>
        </w:rPr>
        <w:lastRenderedPageBreak/>
        <mc:AlternateContent>
          <mc:Choice Requires="wpg">
            <w:drawing>
              <wp:inline distT="0" distB="0" distL="0" distR="0" wp14:anchorId="1AB2C363" wp14:editId="56FE5FEA">
                <wp:extent cx="2279073" cy="1745673"/>
                <wp:effectExtent l="0" t="0" r="26035" b="26035"/>
                <wp:docPr id="1400703329" name="Группа 50"/>
                <wp:cNvGraphicFramePr/>
                <a:graphic xmlns:a="http://schemas.openxmlformats.org/drawingml/2006/main">
                  <a:graphicData uri="http://schemas.microsoft.com/office/word/2010/wordprocessingGroup">
                    <wpg:wgp>
                      <wpg:cNvGrpSpPr/>
                      <wpg:grpSpPr>
                        <a:xfrm>
                          <a:off x="0" y="0"/>
                          <a:ext cx="2279073" cy="1745673"/>
                          <a:chOff x="0" y="0"/>
                          <a:chExt cx="3353158" cy="1732402"/>
                        </a:xfrm>
                      </wpg:grpSpPr>
                      <wps:wsp>
                        <wps:cNvPr id="1400703330" name="Прямоугольник 51"/>
                        <wps:cNvSpPr/>
                        <wps:spPr>
                          <a:xfrm>
                            <a:off x="0" y="0"/>
                            <a:ext cx="3353158" cy="1732402"/>
                          </a:xfrm>
                          <a:prstGeom prst="rect">
                            <a:avLst/>
                          </a:prstGeom>
                          <a:solidFill>
                            <a:schemeClr val="bg1">
                              <a:lumMod val="75000"/>
                            </a:schemeClr>
                          </a:solidFill>
                          <a:ln>
                            <a:solidFill>
                              <a:schemeClr val="tx1">
                                <a:lumMod val="50000"/>
                                <a:lumOff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703331" name="Надпись 52"/>
                        <wps:cNvSpPr txBox="1"/>
                        <wps:spPr>
                          <a:xfrm>
                            <a:off x="289504" y="135076"/>
                            <a:ext cx="2702825" cy="1401504"/>
                          </a:xfrm>
                          <a:prstGeom prst="rect">
                            <a:avLst/>
                          </a:prstGeom>
                          <a:solidFill>
                            <a:schemeClr val="lt1"/>
                          </a:solidFill>
                          <a:ln w="6350">
                            <a:solidFill>
                              <a:prstClr val="black"/>
                            </a:solidFill>
                          </a:ln>
                        </wps:spPr>
                        <wps:txbx>
                          <w:txbxContent>
                            <w:p w14:paraId="5DD8566F" w14:textId="4E2603D0" w:rsidR="002D0698" w:rsidRPr="00990400" w:rsidRDefault="002D0698" w:rsidP="00BB4E0D">
                              <w:pPr>
                                <w:jc w:val="center"/>
                                <w:rPr>
                                  <w:lang w:val="en-US"/>
                                </w:rPr>
                              </w:pPr>
                              <w:r>
                                <w:rPr>
                                  <w:noProof/>
                                </w:rPr>
                                <w:drawing>
                                  <wp:inline distT="0" distB="0" distL="0" distR="0" wp14:anchorId="19CC50BB" wp14:editId="4E41D21A">
                                    <wp:extent cx="1647190" cy="1314450"/>
                                    <wp:effectExtent l="0" t="0" r="0" b="0"/>
                                    <wp:docPr id="1400703385" name="Picture 1400703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47190" cy="1314450"/>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AB2C363" id="_x0000_s1068" style="width:179.45pt;height:137.45pt;mso-position-horizontal-relative:char;mso-position-vertical-relative:line" coordsize="33531,17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">
                <v:rect id="Прямоугольник 51" o:spid="_x0000_s1069" style="position:absolute;width:33531;height:17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" fillcolor="#bfbfbf [2412]" strokecolor="gray [1629]" strokeweight="1pt"/>
                <v:shape id="Надпись 52" o:spid="_x0000_s1070" type="#_x0000_t202" style="position:absolute;left:2895;top:1350;width:27028;height:140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" fillcolor="white [3201]" strokeweight=".5pt">
                  <v:textbox>
                    <w:txbxContent>
                      <w:p w14:paraId="5DD8566F" w14:textId="4E2603D0" w:rsidR="002D0698" w:rsidRPr="00990400" w:rsidRDefault="002D0698" w:rsidP="00BB4E0D">
                        <w:pPr>
                          <w:jc w:val="center"/>
                          <w:rPr>
                            <w:lang w:val="en-US"/>
                          </w:rPr>
                        </w:pPr>
                        <w:r>
                          <w:rPr>
                            <w:noProof/>
                          </w:rPr>
                          <w:drawing>
                            <wp:inline distT="0" distB="0" distL="0" distR="0" wp14:anchorId="19CC50BB" wp14:editId="4E41D21A">
                              <wp:extent cx="1647190" cy="1314450"/>
                              <wp:effectExtent l="0" t="0" r="0" b="0"/>
                              <wp:docPr id="1400703385" name="Picture 1400703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47190" cy="1314450"/>
                                      </a:xfrm>
                                      <a:prstGeom prst="rect">
                                        <a:avLst/>
                                      </a:prstGeom>
                                    </pic:spPr>
                                  </pic:pic>
                                </a:graphicData>
                              </a:graphic>
                            </wp:inline>
                          </w:drawing>
                        </w:r>
                      </w:p>
                    </w:txbxContent>
                  </v:textbox>
                </v:shape>
                <w10:anchorlock/>
              </v:group>
            </w:pict>
          </mc:Fallback>
        </mc:AlternateContent>
      </w:r>
    </w:p>
    <w:p w14:paraId="3B46803F" w14:textId="38F8B71E" w:rsidR="00BB4E0D" w:rsidRPr="009A2FC6" w:rsidRDefault="009A2FC6" w:rsidP="009A2FC6">
      <w:pPr>
        <w:pStyle w:val="Antrat"/>
        <w:jc w:val="center"/>
        <w:rPr>
          <w:lang w:val="en-US"/>
        </w:rPr>
      </w:pPr>
      <w:bookmarkStart w:id="47" w:name="_Toc72692470"/>
      <w:proofErr w:type="spellStart"/>
      <w:r>
        <w:t>Figure</w:t>
      </w:r>
      <w:proofErr w:type="spellEnd"/>
      <w:r>
        <w:t xml:space="preserve"> </w:t>
      </w:r>
      <w:r>
        <w:fldChar w:fldCharType="begin"/>
      </w:r>
      <w:r>
        <w:instrText xml:space="preserve"> SEQ Figure \* ARABIC </w:instrText>
      </w:r>
      <w:r>
        <w:fldChar w:fldCharType="separate"/>
      </w:r>
      <w:r w:rsidR="00071371">
        <w:rPr>
          <w:noProof/>
        </w:rPr>
        <w:t>9</w:t>
      </w:r>
      <w:r>
        <w:fldChar w:fldCharType="end"/>
      </w:r>
      <w:r>
        <w:t>.</w:t>
      </w:r>
      <w:r>
        <w:rPr>
          <w:lang w:val="en-US"/>
        </w:rPr>
        <w:t xml:space="preserve"> </w:t>
      </w:r>
      <w:r w:rsidR="00BB4E0D">
        <w:rPr>
          <w:b w:val="0"/>
          <w:lang w:val="en-US"/>
        </w:rPr>
        <w:t>Health point</w:t>
      </w:r>
      <w:bookmarkEnd w:id="47"/>
    </w:p>
    <w:p w14:paraId="1BC53466" w14:textId="77777777" w:rsidR="009A2FC6" w:rsidRPr="009A2FC6" w:rsidRDefault="009A2FC6" w:rsidP="009A2FC6">
      <w:pPr>
        <w:rPr>
          <w:lang w:val="en-US" w:eastAsia="lt-LT"/>
        </w:rPr>
      </w:pPr>
    </w:p>
    <w:p w14:paraId="52ED3696" w14:textId="77777777" w:rsidR="009A2FC6" w:rsidRDefault="00BB4E0D" w:rsidP="009A2FC6">
      <w:pPr>
        <w:keepNext/>
        <w:jc w:val="center"/>
      </w:pPr>
      <w:r w:rsidRPr="00990400">
        <w:rPr>
          <w:noProof/>
          <w:lang w:val="en-US"/>
        </w:rPr>
        <mc:AlternateContent>
          <mc:Choice Requires="wpg">
            <w:drawing>
              <wp:inline distT="0" distB="0" distL="0" distR="0" wp14:anchorId="28C86259" wp14:editId="2A71BDBC">
                <wp:extent cx="2279073" cy="1745673"/>
                <wp:effectExtent l="0" t="0" r="26035" b="26035"/>
                <wp:docPr id="1400703333" name="Группа 50"/>
                <wp:cNvGraphicFramePr/>
                <a:graphic xmlns:a="http://schemas.openxmlformats.org/drawingml/2006/main">
                  <a:graphicData uri="http://schemas.microsoft.com/office/word/2010/wordprocessingGroup">
                    <wpg:wgp>
                      <wpg:cNvGrpSpPr/>
                      <wpg:grpSpPr>
                        <a:xfrm>
                          <a:off x="0" y="0"/>
                          <a:ext cx="2279073" cy="1745673"/>
                          <a:chOff x="0" y="0"/>
                          <a:chExt cx="3353158" cy="1732402"/>
                        </a:xfrm>
                      </wpg:grpSpPr>
                      <wps:wsp>
                        <wps:cNvPr id="1400703334" name="Прямоугольник 51"/>
                        <wps:cNvSpPr/>
                        <wps:spPr>
                          <a:xfrm>
                            <a:off x="0" y="0"/>
                            <a:ext cx="3353158" cy="1732402"/>
                          </a:xfrm>
                          <a:prstGeom prst="rect">
                            <a:avLst/>
                          </a:prstGeom>
                          <a:solidFill>
                            <a:schemeClr val="bg1">
                              <a:lumMod val="75000"/>
                            </a:schemeClr>
                          </a:solidFill>
                          <a:ln>
                            <a:solidFill>
                              <a:schemeClr val="tx1">
                                <a:lumMod val="50000"/>
                                <a:lumOff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703335" name="Надпись 52"/>
                        <wps:cNvSpPr txBox="1"/>
                        <wps:spPr>
                          <a:xfrm>
                            <a:off x="289544" y="135076"/>
                            <a:ext cx="2493550" cy="1401504"/>
                          </a:xfrm>
                          <a:prstGeom prst="rect">
                            <a:avLst/>
                          </a:prstGeom>
                          <a:solidFill>
                            <a:schemeClr val="lt1"/>
                          </a:solidFill>
                          <a:ln w="6350">
                            <a:solidFill>
                              <a:prstClr val="black"/>
                            </a:solidFill>
                          </a:ln>
                        </wps:spPr>
                        <wps:txbx>
                          <w:txbxContent>
                            <w:p w14:paraId="77B281A0" w14:textId="1064BA93" w:rsidR="002D0698" w:rsidRPr="00990400" w:rsidRDefault="002D0698" w:rsidP="00BB4E0D">
                              <w:pPr>
                                <w:jc w:val="center"/>
                                <w:rPr>
                                  <w:lang w:val="en-US"/>
                                </w:rPr>
                              </w:pPr>
                              <w:r>
                                <w:rPr>
                                  <w:noProof/>
                                </w:rPr>
                                <w:drawing>
                                  <wp:inline distT="0" distB="0" distL="0" distR="0" wp14:anchorId="0356428B" wp14:editId="1F437742">
                                    <wp:extent cx="1498600" cy="1314450"/>
                                    <wp:effectExtent l="0" t="0" r="6350" b="0"/>
                                    <wp:docPr id="1400703386" name="Picture 1400703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98600" cy="1314450"/>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8C86259" id="_x0000_s1071" style="width:179.45pt;height:137.45pt;mso-position-horizontal-relative:char;mso-position-vertical-relative:line" coordsize="33531,17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">
                <v:rect id="Прямоугольник 51" o:spid="_x0000_s1072" style="position:absolute;width:33531;height:17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" fillcolor="#bfbfbf [2412]" strokecolor="gray [1629]" strokeweight="1pt"/>
                <v:shape id="Надпись 52" o:spid="_x0000_s1073" type="#_x0000_t202" style="position:absolute;left:2895;top:1350;width:24935;height:140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" fillcolor="white [3201]" strokeweight=".5pt">
                  <v:textbox>
                    <w:txbxContent>
                      <w:p w14:paraId="77B281A0" w14:textId="1064BA93" w:rsidR="002D0698" w:rsidRPr="00990400" w:rsidRDefault="002D0698" w:rsidP="00BB4E0D">
                        <w:pPr>
                          <w:jc w:val="center"/>
                          <w:rPr>
                            <w:lang w:val="en-US"/>
                          </w:rPr>
                        </w:pPr>
                        <w:r>
                          <w:rPr>
                            <w:noProof/>
                          </w:rPr>
                          <w:drawing>
                            <wp:inline distT="0" distB="0" distL="0" distR="0" wp14:anchorId="0356428B" wp14:editId="1F437742">
                              <wp:extent cx="1498600" cy="1314450"/>
                              <wp:effectExtent l="0" t="0" r="6350" b="0"/>
                              <wp:docPr id="1400703386" name="Picture 1400703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98600" cy="1314450"/>
                                      </a:xfrm>
                                      <a:prstGeom prst="rect">
                                        <a:avLst/>
                                      </a:prstGeom>
                                    </pic:spPr>
                                  </pic:pic>
                                </a:graphicData>
                              </a:graphic>
                            </wp:inline>
                          </w:drawing>
                        </w:r>
                      </w:p>
                    </w:txbxContent>
                  </v:textbox>
                </v:shape>
                <w10:anchorlock/>
              </v:group>
            </w:pict>
          </mc:Fallback>
        </mc:AlternateContent>
      </w:r>
    </w:p>
    <w:p w14:paraId="553D3934" w14:textId="36165F9E" w:rsidR="00BB4E0D" w:rsidRPr="009A2FC6" w:rsidRDefault="009A2FC6" w:rsidP="009A2FC6">
      <w:pPr>
        <w:pStyle w:val="Antrat"/>
        <w:jc w:val="center"/>
        <w:rPr>
          <w:lang w:val="en-US"/>
        </w:rPr>
      </w:pPr>
      <w:bookmarkStart w:id="48" w:name="_Toc72692471"/>
      <w:proofErr w:type="spellStart"/>
      <w:r>
        <w:t>Figure</w:t>
      </w:r>
      <w:proofErr w:type="spellEnd"/>
      <w:r>
        <w:t xml:space="preserve"> </w:t>
      </w:r>
      <w:r>
        <w:fldChar w:fldCharType="begin"/>
      </w:r>
      <w:r>
        <w:instrText xml:space="preserve"> SEQ Figure \* ARABIC </w:instrText>
      </w:r>
      <w:r>
        <w:fldChar w:fldCharType="separate"/>
      </w:r>
      <w:r w:rsidR="00071371">
        <w:rPr>
          <w:noProof/>
        </w:rPr>
        <w:t>10</w:t>
      </w:r>
      <w:r>
        <w:fldChar w:fldCharType="end"/>
      </w:r>
      <w:r>
        <w:t xml:space="preserve">. </w:t>
      </w:r>
      <w:r w:rsidR="00BB4E0D">
        <w:rPr>
          <w:b w:val="0"/>
          <w:lang w:val="en-US"/>
        </w:rPr>
        <w:t>Sawblade</w:t>
      </w:r>
      <w:bookmarkEnd w:id="48"/>
    </w:p>
    <w:p w14:paraId="24345E23" w14:textId="77777777" w:rsidR="00BB4E0D" w:rsidRPr="00BB4E0D" w:rsidRDefault="00BB4E0D" w:rsidP="00BB4E0D">
      <w:pPr>
        <w:rPr>
          <w:lang w:val="en-US" w:eastAsia="lt-LT"/>
        </w:rPr>
      </w:pPr>
    </w:p>
    <w:p w14:paraId="1F899187" w14:textId="77777777" w:rsidR="00837F4F" w:rsidRPr="00990400" w:rsidRDefault="00837F4F" w:rsidP="00837F4F">
      <w:pPr>
        <w:rPr>
          <w:lang w:val="en-US"/>
        </w:rPr>
      </w:pPr>
    </w:p>
    <w:p w14:paraId="7BA0A27C" w14:textId="77777777" w:rsidR="00837F4F" w:rsidRPr="00990400" w:rsidRDefault="00837F4F" w:rsidP="00837F4F">
      <w:pPr>
        <w:rPr>
          <w:lang w:val="en-US"/>
        </w:rPr>
      </w:pPr>
      <w:r w:rsidRPr="00990400">
        <w:rPr>
          <w:noProof/>
          <w:lang w:val="en-US"/>
        </w:rPr>
        <mc:AlternateContent>
          <mc:Choice Requires="wpg">
            <w:drawing>
              <wp:inline distT="0" distB="0" distL="0" distR="0" wp14:anchorId="2EDA707D" wp14:editId="6A0B7626">
                <wp:extent cx="3648698" cy="2535382"/>
                <wp:effectExtent l="0" t="0" r="28575" b="17780"/>
                <wp:docPr id="1400703319" name="Группа 53"/>
                <wp:cNvGraphicFramePr/>
                <a:graphic xmlns:a="http://schemas.openxmlformats.org/drawingml/2006/main">
                  <a:graphicData uri="http://schemas.microsoft.com/office/word/2010/wordprocessingGroup">
                    <wpg:wgp>
                      <wpg:cNvGrpSpPr/>
                      <wpg:grpSpPr>
                        <a:xfrm>
                          <a:off x="0" y="0"/>
                          <a:ext cx="3648698" cy="2535382"/>
                          <a:chOff x="0" y="0"/>
                          <a:chExt cx="5954573" cy="914400"/>
                        </a:xfrm>
                      </wpg:grpSpPr>
                      <wps:wsp>
                        <wps:cNvPr id="1400703320" name="Прямоугольник 54"/>
                        <wps:cNvSpPr/>
                        <wps:spPr>
                          <a:xfrm>
                            <a:off x="0" y="0"/>
                            <a:ext cx="5954573" cy="914400"/>
                          </a:xfrm>
                          <a:prstGeom prst="rect">
                            <a:avLst/>
                          </a:prstGeom>
                          <a:solidFill>
                            <a:schemeClr val="accent1">
                              <a:lumMod val="20000"/>
                              <a:lumOff val="80000"/>
                            </a:schemeClr>
                          </a:solidFill>
                          <a:ln>
                            <a:solidFill>
                              <a:schemeClr val="bg2">
                                <a:lumMod val="9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703321" name="Надпись 55"/>
                        <wps:cNvSpPr txBox="1"/>
                        <wps:spPr>
                          <a:xfrm>
                            <a:off x="68208" y="74268"/>
                            <a:ext cx="5722461" cy="731020"/>
                          </a:xfrm>
                          <a:prstGeom prst="rect">
                            <a:avLst/>
                          </a:prstGeom>
                          <a:solidFill>
                            <a:schemeClr val="lt1"/>
                          </a:solidFill>
                          <a:ln w="6350">
                            <a:solidFill>
                              <a:prstClr val="black"/>
                            </a:solidFill>
                          </a:ln>
                        </wps:spPr>
                        <wps:txbx>
                          <w:txbxContent>
                            <w:p w14:paraId="31A83362"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2B91AF"/>
                                  <w:sz w:val="19"/>
                                  <w:szCs w:val="19"/>
                                  <w:lang w:val="en-US" w:eastAsia="en-US"/>
                                </w:rPr>
                                <w:t>HeartController</w:t>
                              </w:r>
                              <w:proofErr w:type="spellEnd"/>
                              <w:r>
                                <w:rPr>
                                  <w:rFonts w:ascii="Consolas" w:eastAsiaTheme="minorHAnsi" w:hAnsi="Consolas" w:cs="Consolas"/>
                                  <w:color w:val="000000"/>
                                  <w:sz w:val="19"/>
                                  <w:szCs w:val="19"/>
                                  <w:lang w:val="en-US" w:eastAsia="en-US"/>
                                </w:rPr>
                                <w:t xml:space="preserve"> :</w:t>
                              </w:r>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MonoBehaviour</w:t>
                              </w:r>
                              <w:proofErr w:type="spellEnd"/>
                            </w:p>
                            <w:p w14:paraId="1CC810D1"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4239F014"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p>
                            <w:p w14:paraId="43BBF40D"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Update</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1C8E66D3"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E0B66CD"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Spin(</w:t>
                              </w:r>
                              <w:proofErr w:type="gramEnd"/>
                              <w:r>
                                <w:rPr>
                                  <w:rFonts w:ascii="Consolas" w:eastAsiaTheme="minorHAnsi" w:hAnsi="Consolas" w:cs="Consolas"/>
                                  <w:color w:val="000000"/>
                                  <w:sz w:val="19"/>
                                  <w:szCs w:val="19"/>
                                  <w:lang w:val="en-US" w:eastAsia="en-US"/>
                                </w:rPr>
                                <w:t>);</w:t>
                              </w:r>
                            </w:p>
                            <w:p w14:paraId="36737827"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6D5340F"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p>
                            <w:p w14:paraId="3C3AC64B"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Spin(</w:t>
                              </w:r>
                              <w:proofErr w:type="gramEnd"/>
                              <w:r>
                                <w:rPr>
                                  <w:rFonts w:ascii="Consolas" w:eastAsiaTheme="minorHAnsi" w:hAnsi="Consolas" w:cs="Consolas"/>
                                  <w:color w:val="000000"/>
                                  <w:sz w:val="19"/>
                                  <w:szCs w:val="19"/>
                                  <w:lang w:val="en-US" w:eastAsia="en-US"/>
                                </w:rPr>
                                <w:t>)</w:t>
                              </w:r>
                            </w:p>
                            <w:p w14:paraId="35D5F07B"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B77723A"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transform.Rotate</w:t>
                              </w:r>
                              <w:proofErr w:type="spellEnd"/>
                              <w:proofErr w:type="gramEnd"/>
                              <w:r>
                                <w:rPr>
                                  <w:rFonts w:ascii="Consolas" w:eastAsiaTheme="minorHAnsi" w:hAnsi="Consolas" w:cs="Consolas"/>
                                  <w:color w:val="000000"/>
                                  <w:sz w:val="19"/>
                                  <w:szCs w:val="19"/>
                                  <w:lang w:val="en-US" w:eastAsia="en-US"/>
                                </w:rPr>
                                <w:t>(0, 50*</w:t>
                              </w:r>
                              <w:proofErr w:type="spellStart"/>
                              <w:r>
                                <w:rPr>
                                  <w:rFonts w:ascii="Consolas" w:eastAsiaTheme="minorHAnsi" w:hAnsi="Consolas" w:cs="Consolas"/>
                                  <w:color w:val="000000"/>
                                  <w:sz w:val="19"/>
                                  <w:szCs w:val="19"/>
                                  <w:lang w:val="en-US" w:eastAsia="en-US"/>
                                </w:rPr>
                                <w:t>Time.deltaTime</w:t>
                              </w:r>
                              <w:proofErr w:type="spellEnd"/>
                              <w:r>
                                <w:rPr>
                                  <w:rFonts w:ascii="Consolas" w:eastAsiaTheme="minorHAnsi" w:hAnsi="Consolas" w:cs="Consolas"/>
                                  <w:color w:val="000000"/>
                                  <w:sz w:val="19"/>
                                  <w:szCs w:val="19"/>
                                  <w:lang w:val="en-US" w:eastAsia="en-US"/>
                                </w:rPr>
                                <w:t>, 0);</w:t>
                              </w:r>
                            </w:p>
                            <w:p w14:paraId="60660937"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E084B02" w14:textId="457C5D6B" w:rsidR="002D0698" w:rsidRPr="008251ED" w:rsidRDefault="002D0698" w:rsidP="00BB4E0D">
                              <w:pPr>
                                <w:rPr>
                                  <w:lang w:val="en-US"/>
                                </w:rPr>
                              </w:pPr>
                              <w:r>
                                <w:rPr>
                                  <w:rFonts w:ascii="Consolas" w:eastAsiaTheme="minorHAnsi" w:hAnsi="Consolas" w:cs="Consolas"/>
                                  <w:color w:val="000000"/>
                                  <w:sz w:val="19"/>
                                  <w:szCs w:val="19"/>
                                  <w:lang w:val="en-US" w:eastAsia="en-US"/>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EDA707D" id="_x0000_s1074" style="width:287.3pt;height:199.65pt;mso-position-horizontal-relative:char;mso-position-vertical-relative:line" coordsize="59545,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">
                <v:rect id="Прямоугольник 54" o:spid="_x0000_s1075" style="position:absolute;width:59545;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" fillcolor="#d9e2f3 [660]" strokecolor="#cfcdcd [2894]" strokeweight="1pt"/>
                <v:shape id="Надпись 55" o:spid="_x0000_s1076" type="#_x0000_t202" style="position:absolute;left:682;top:742;width:57224;height:73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" fillcolor="white [3201]" strokeweight=".5pt">
                  <v:textbox>
                    <w:txbxContent>
                      <w:p w14:paraId="31A83362"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2B91AF"/>
                            <w:sz w:val="19"/>
                            <w:szCs w:val="19"/>
                            <w:lang w:val="en-US" w:eastAsia="en-US"/>
                          </w:rPr>
                          <w:t>HeartController</w:t>
                        </w:r>
                        <w:proofErr w:type="spellEnd"/>
                        <w:r>
                          <w:rPr>
                            <w:rFonts w:ascii="Consolas" w:eastAsiaTheme="minorHAnsi" w:hAnsi="Consolas" w:cs="Consolas"/>
                            <w:color w:val="000000"/>
                            <w:sz w:val="19"/>
                            <w:szCs w:val="19"/>
                            <w:lang w:val="en-US" w:eastAsia="en-US"/>
                          </w:rPr>
                          <w:t xml:space="preserve"> :</w:t>
                        </w:r>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MonoBehaviour</w:t>
                        </w:r>
                        <w:proofErr w:type="spellEnd"/>
                      </w:p>
                      <w:p w14:paraId="1CC810D1"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4239F014"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p>
                      <w:p w14:paraId="43BBF40D"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Update</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1C8E66D3"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E0B66CD"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Spin(</w:t>
                        </w:r>
                        <w:proofErr w:type="gramEnd"/>
                        <w:r>
                          <w:rPr>
                            <w:rFonts w:ascii="Consolas" w:eastAsiaTheme="minorHAnsi" w:hAnsi="Consolas" w:cs="Consolas"/>
                            <w:color w:val="000000"/>
                            <w:sz w:val="19"/>
                            <w:szCs w:val="19"/>
                            <w:lang w:val="en-US" w:eastAsia="en-US"/>
                          </w:rPr>
                          <w:t>);</w:t>
                        </w:r>
                      </w:p>
                      <w:p w14:paraId="36737827"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6D5340F"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p>
                      <w:p w14:paraId="3C3AC64B"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Spin(</w:t>
                        </w:r>
                        <w:proofErr w:type="gramEnd"/>
                        <w:r>
                          <w:rPr>
                            <w:rFonts w:ascii="Consolas" w:eastAsiaTheme="minorHAnsi" w:hAnsi="Consolas" w:cs="Consolas"/>
                            <w:color w:val="000000"/>
                            <w:sz w:val="19"/>
                            <w:szCs w:val="19"/>
                            <w:lang w:val="en-US" w:eastAsia="en-US"/>
                          </w:rPr>
                          <w:t>)</w:t>
                        </w:r>
                      </w:p>
                      <w:p w14:paraId="35D5F07B"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B77723A"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transform.Rotate</w:t>
                        </w:r>
                        <w:proofErr w:type="spellEnd"/>
                        <w:proofErr w:type="gramEnd"/>
                        <w:r>
                          <w:rPr>
                            <w:rFonts w:ascii="Consolas" w:eastAsiaTheme="minorHAnsi" w:hAnsi="Consolas" w:cs="Consolas"/>
                            <w:color w:val="000000"/>
                            <w:sz w:val="19"/>
                            <w:szCs w:val="19"/>
                            <w:lang w:val="en-US" w:eastAsia="en-US"/>
                          </w:rPr>
                          <w:t>(0, 50*</w:t>
                        </w:r>
                        <w:proofErr w:type="spellStart"/>
                        <w:r>
                          <w:rPr>
                            <w:rFonts w:ascii="Consolas" w:eastAsiaTheme="minorHAnsi" w:hAnsi="Consolas" w:cs="Consolas"/>
                            <w:color w:val="000000"/>
                            <w:sz w:val="19"/>
                            <w:szCs w:val="19"/>
                            <w:lang w:val="en-US" w:eastAsia="en-US"/>
                          </w:rPr>
                          <w:t>Time.deltaTime</w:t>
                        </w:r>
                        <w:proofErr w:type="spellEnd"/>
                        <w:r>
                          <w:rPr>
                            <w:rFonts w:ascii="Consolas" w:eastAsiaTheme="minorHAnsi" w:hAnsi="Consolas" w:cs="Consolas"/>
                            <w:color w:val="000000"/>
                            <w:sz w:val="19"/>
                            <w:szCs w:val="19"/>
                            <w:lang w:val="en-US" w:eastAsia="en-US"/>
                          </w:rPr>
                          <w:t>, 0);</w:t>
                        </w:r>
                      </w:p>
                      <w:p w14:paraId="60660937"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E084B02" w14:textId="457C5D6B" w:rsidR="002D0698" w:rsidRPr="008251ED" w:rsidRDefault="002D0698" w:rsidP="00BB4E0D">
                        <w:pPr>
                          <w:rPr>
                            <w:lang w:val="en-US"/>
                          </w:rPr>
                        </w:pPr>
                        <w:r>
                          <w:rPr>
                            <w:rFonts w:ascii="Consolas" w:eastAsiaTheme="minorHAnsi" w:hAnsi="Consolas" w:cs="Consolas"/>
                            <w:color w:val="000000"/>
                            <w:sz w:val="19"/>
                            <w:szCs w:val="19"/>
                            <w:lang w:val="en-US" w:eastAsia="en-US"/>
                          </w:rPr>
                          <w:t>}</w:t>
                        </w:r>
                      </w:p>
                    </w:txbxContent>
                  </v:textbox>
                </v:shape>
                <w10:anchorlock/>
              </v:group>
            </w:pict>
          </mc:Fallback>
        </mc:AlternateContent>
      </w:r>
    </w:p>
    <w:p w14:paraId="5C8662F6" w14:textId="76A22981" w:rsidR="00837F4F" w:rsidRDefault="009A2FC6" w:rsidP="009A2FC6">
      <w:pPr>
        <w:pStyle w:val="Antrat"/>
        <w:jc w:val="center"/>
        <w:rPr>
          <w:lang w:val="en-US"/>
        </w:rPr>
      </w:pPr>
      <w:bookmarkStart w:id="49" w:name="_Toc72692497"/>
      <w:proofErr w:type="spellStart"/>
      <w:r>
        <w:t>Table</w:t>
      </w:r>
      <w:proofErr w:type="spellEnd"/>
      <w:r>
        <w:t xml:space="preserve"> </w:t>
      </w:r>
      <w:r>
        <w:fldChar w:fldCharType="begin"/>
      </w:r>
      <w:r>
        <w:instrText xml:space="preserve"> SEQ Table \* ARABIC </w:instrText>
      </w:r>
      <w:r>
        <w:fldChar w:fldCharType="separate"/>
      </w:r>
      <w:r w:rsidR="00071371">
        <w:rPr>
          <w:noProof/>
        </w:rPr>
        <w:t>11</w:t>
      </w:r>
      <w:r>
        <w:fldChar w:fldCharType="end"/>
      </w:r>
      <w:r>
        <w:t xml:space="preserve">. </w:t>
      </w:r>
      <w:r w:rsidR="00BB4E0D">
        <w:rPr>
          <w:lang w:val="en-US"/>
        </w:rPr>
        <w:t>Heart controller</w:t>
      </w:r>
      <w:bookmarkEnd w:id="49"/>
    </w:p>
    <w:p w14:paraId="0D831EA4" w14:textId="77777777" w:rsidR="00BB4E0D" w:rsidRPr="00990400" w:rsidRDefault="00BB4E0D" w:rsidP="00BB4E0D">
      <w:pPr>
        <w:rPr>
          <w:lang w:val="en-US"/>
        </w:rPr>
      </w:pPr>
      <w:r w:rsidRPr="00990400">
        <w:rPr>
          <w:noProof/>
          <w:lang w:val="en-US"/>
        </w:rPr>
        <w:lastRenderedPageBreak/>
        <mc:AlternateContent>
          <mc:Choice Requires="wpg">
            <w:drawing>
              <wp:inline distT="0" distB="0" distL="0" distR="0" wp14:anchorId="4C531736" wp14:editId="1E28D4AB">
                <wp:extent cx="6144490" cy="6691746"/>
                <wp:effectExtent l="0" t="0" r="27940" b="13970"/>
                <wp:docPr id="1400703339" name="Группа 53"/>
                <wp:cNvGraphicFramePr/>
                <a:graphic xmlns:a="http://schemas.openxmlformats.org/drawingml/2006/main">
                  <a:graphicData uri="http://schemas.microsoft.com/office/word/2010/wordprocessingGroup">
                    <wpg:wgp>
                      <wpg:cNvGrpSpPr/>
                      <wpg:grpSpPr>
                        <a:xfrm>
                          <a:off x="0" y="0"/>
                          <a:ext cx="6144490" cy="6691746"/>
                          <a:chOff x="0" y="0"/>
                          <a:chExt cx="9053897" cy="932688"/>
                        </a:xfrm>
                      </wpg:grpSpPr>
                      <wps:wsp>
                        <wps:cNvPr id="1400703340" name="Прямоугольник 54"/>
                        <wps:cNvSpPr/>
                        <wps:spPr>
                          <a:xfrm>
                            <a:off x="0" y="0"/>
                            <a:ext cx="9053897" cy="932688"/>
                          </a:xfrm>
                          <a:prstGeom prst="rect">
                            <a:avLst/>
                          </a:prstGeom>
                          <a:solidFill>
                            <a:schemeClr val="accent1">
                              <a:lumMod val="20000"/>
                              <a:lumOff val="80000"/>
                            </a:schemeClr>
                          </a:solidFill>
                          <a:ln>
                            <a:solidFill>
                              <a:schemeClr val="bg2">
                                <a:lumMod val="9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703341" name="Надпись 55"/>
                        <wps:cNvSpPr txBox="1"/>
                        <wps:spPr>
                          <a:xfrm>
                            <a:off x="68230" y="19243"/>
                            <a:ext cx="8756950" cy="874951"/>
                          </a:xfrm>
                          <a:prstGeom prst="rect">
                            <a:avLst/>
                          </a:prstGeom>
                          <a:solidFill>
                            <a:schemeClr val="lt1"/>
                          </a:solidFill>
                          <a:ln w="6350">
                            <a:solidFill>
                              <a:prstClr val="black"/>
                            </a:solidFill>
                          </a:ln>
                        </wps:spPr>
                        <wps:txbx>
                          <w:txbxContent>
                            <w:p w14:paraId="0F632730"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2B91AF"/>
                                  <w:sz w:val="19"/>
                                  <w:szCs w:val="19"/>
                                  <w:lang w:val="en-US" w:eastAsia="en-US"/>
                                </w:rPr>
                                <w:t>SawMovement</w:t>
                              </w:r>
                              <w:proofErr w:type="spellEnd"/>
                              <w:r>
                                <w:rPr>
                                  <w:rFonts w:ascii="Consolas" w:eastAsiaTheme="minorHAnsi" w:hAnsi="Consolas" w:cs="Consolas"/>
                                  <w:color w:val="000000"/>
                                  <w:sz w:val="19"/>
                                  <w:szCs w:val="19"/>
                                  <w:lang w:val="en-US" w:eastAsia="en-US"/>
                                </w:rPr>
                                <w:t xml:space="preserve"> :</w:t>
                              </w:r>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MonoBehaviour</w:t>
                              </w:r>
                              <w:proofErr w:type="spellEnd"/>
                            </w:p>
                            <w:p w14:paraId="69E319F4"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4867845A"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SerializeField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speed = 1.</w:t>
                              </w:r>
                              <w:proofErr w:type="gramStart"/>
                              <w:r>
                                <w:rPr>
                                  <w:rFonts w:ascii="Consolas" w:eastAsiaTheme="minorHAnsi" w:hAnsi="Consolas" w:cs="Consolas"/>
                                  <w:color w:val="000000"/>
                                  <w:sz w:val="19"/>
                                  <w:szCs w:val="19"/>
                                  <w:lang w:val="en-US" w:eastAsia="en-US"/>
                                </w:rPr>
                                <w:t>0f;</w:t>
                              </w:r>
                              <w:proofErr w:type="gramEnd"/>
                            </w:p>
                            <w:p w14:paraId="464D3AF3"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SerializeField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blockMovement</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00"/>
                                  <w:sz w:val="19"/>
                                  <w:szCs w:val="19"/>
                                  <w:lang w:val="en-US" w:eastAsia="en-US"/>
                                </w:rPr>
                                <w:t>3;</w:t>
                              </w:r>
                              <w:proofErr w:type="gramEnd"/>
                            </w:p>
                            <w:p w14:paraId="1BDB5658"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p>
                            <w:p w14:paraId="488C2E2F"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SerializeField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xAxis</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roofErr w:type="gramEnd"/>
                            </w:p>
                            <w:p w14:paraId="44D48E1A"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Vector3 </w:t>
                              </w:r>
                              <w:proofErr w:type="gramStart"/>
                              <w:r>
                                <w:rPr>
                                  <w:rFonts w:ascii="Consolas" w:eastAsiaTheme="minorHAnsi" w:hAnsi="Consolas" w:cs="Consolas"/>
                                  <w:color w:val="000000"/>
                                  <w:sz w:val="19"/>
                                  <w:szCs w:val="19"/>
                                  <w:lang w:val="en-US" w:eastAsia="en-US"/>
                                </w:rPr>
                                <w:t>pos;</w:t>
                              </w:r>
                              <w:proofErr w:type="gramEnd"/>
                            </w:p>
                            <w:p w14:paraId="295C4ACC"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Vector3 </w:t>
                              </w:r>
                              <w:proofErr w:type="spellStart"/>
                              <w:proofErr w:type="gramStart"/>
                              <w:r>
                                <w:rPr>
                                  <w:rFonts w:ascii="Consolas" w:eastAsiaTheme="minorHAnsi" w:hAnsi="Consolas" w:cs="Consolas"/>
                                  <w:color w:val="000000"/>
                                  <w:sz w:val="19"/>
                                  <w:szCs w:val="19"/>
                                  <w:lang w:val="en-US" w:eastAsia="en-US"/>
                                </w:rPr>
                                <w:t>posX</w:t>
                              </w:r>
                              <w:proofErr w:type="spellEnd"/>
                              <w:r>
                                <w:rPr>
                                  <w:rFonts w:ascii="Consolas" w:eastAsiaTheme="minorHAnsi" w:hAnsi="Consolas" w:cs="Consolas"/>
                                  <w:color w:val="000000"/>
                                  <w:sz w:val="19"/>
                                  <w:szCs w:val="19"/>
                                  <w:lang w:val="en-US" w:eastAsia="en-US"/>
                                </w:rPr>
                                <w:t>;</w:t>
                              </w:r>
                              <w:proofErr w:type="gramEnd"/>
                            </w:p>
                            <w:p w14:paraId="54AE354C"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Vector3 </w:t>
                              </w:r>
                              <w:proofErr w:type="spellStart"/>
                              <w:proofErr w:type="gramStart"/>
                              <w:r>
                                <w:rPr>
                                  <w:rFonts w:ascii="Consolas" w:eastAsiaTheme="minorHAnsi" w:hAnsi="Consolas" w:cs="Consolas"/>
                                  <w:color w:val="000000"/>
                                  <w:sz w:val="19"/>
                                  <w:szCs w:val="19"/>
                                  <w:lang w:val="en-US" w:eastAsia="en-US"/>
                                </w:rPr>
                                <w:t>posY</w:t>
                              </w:r>
                              <w:proofErr w:type="spellEnd"/>
                              <w:r>
                                <w:rPr>
                                  <w:rFonts w:ascii="Consolas" w:eastAsiaTheme="minorHAnsi" w:hAnsi="Consolas" w:cs="Consolas"/>
                                  <w:color w:val="000000"/>
                                  <w:sz w:val="19"/>
                                  <w:szCs w:val="19"/>
                                  <w:lang w:val="en-US" w:eastAsia="en-US"/>
                                </w:rPr>
                                <w:t>;</w:t>
                              </w:r>
                              <w:proofErr w:type="gramEnd"/>
                            </w:p>
                            <w:p w14:paraId="3A3F7F80"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p>
                            <w:p w14:paraId="310B11A4"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10B086A4"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F29EEAF"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pos = </w:t>
                              </w:r>
                              <w:proofErr w:type="spellStart"/>
                              <w:proofErr w:type="gramStart"/>
                              <w:r>
                                <w:rPr>
                                  <w:rFonts w:ascii="Consolas" w:eastAsiaTheme="minorHAnsi" w:hAnsi="Consolas" w:cs="Consolas"/>
                                  <w:color w:val="000000"/>
                                  <w:sz w:val="19"/>
                                  <w:szCs w:val="19"/>
                                  <w:lang w:val="en-US" w:eastAsia="en-US"/>
                                </w:rPr>
                                <w:t>transform.position</w:t>
                              </w:r>
                              <w:proofErr w:type="spellEnd"/>
                              <w:proofErr w:type="gramEnd"/>
                              <w:r>
                                <w:rPr>
                                  <w:rFonts w:ascii="Consolas" w:eastAsiaTheme="minorHAnsi" w:hAnsi="Consolas" w:cs="Consolas"/>
                                  <w:color w:val="000000"/>
                                  <w:sz w:val="19"/>
                                  <w:szCs w:val="19"/>
                                  <w:lang w:val="en-US" w:eastAsia="en-US"/>
                                </w:rPr>
                                <w:t>;</w:t>
                              </w:r>
                            </w:p>
                            <w:p w14:paraId="66B696C0"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posX</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w:t>
                              </w:r>
                              <w:proofErr w:type="spellStart"/>
                              <w:r>
                                <w:rPr>
                                  <w:rFonts w:ascii="Consolas" w:eastAsiaTheme="minorHAnsi" w:hAnsi="Consolas" w:cs="Consolas"/>
                                  <w:color w:val="000000"/>
                                  <w:sz w:val="19"/>
                                  <w:szCs w:val="19"/>
                                  <w:lang w:val="en-US" w:eastAsia="en-US"/>
                                </w:rPr>
                                <w:t>pos.x</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blockMovement</w:t>
                              </w:r>
                              <w:proofErr w:type="spellEnd"/>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pos.y</w:t>
                              </w:r>
                              <w:proofErr w:type="spellEnd"/>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pos.z</w:t>
                              </w:r>
                              <w:proofErr w:type="spellEnd"/>
                              <w:r>
                                <w:rPr>
                                  <w:rFonts w:ascii="Consolas" w:eastAsiaTheme="minorHAnsi" w:hAnsi="Consolas" w:cs="Consolas"/>
                                  <w:color w:val="000000"/>
                                  <w:sz w:val="19"/>
                                  <w:szCs w:val="19"/>
                                  <w:lang w:val="en-US" w:eastAsia="en-US"/>
                                </w:rPr>
                                <w:t>);</w:t>
                              </w:r>
                            </w:p>
                            <w:p w14:paraId="05C2222A"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posY</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w:t>
                              </w:r>
                              <w:proofErr w:type="spellStart"/>
                              <w:r>
                                <w:rPr>
                                  <w:rFonts w:ascii="Consolas" w:eastAsiaTheme="minorHAnsi" w:hAnsi="Consolas" w:cs="Consolas"/>
                                  <w:color w:val="000000"/>
                                  <w:sz w:val="19"/>
                                  <w:szCs w:val="19"/>
                                  <w:lang w:val="en-US" w:eastAsia="en-US"/>
                                </w:rPr>
                                <w:t>pos.x</w:t>
                              </w:r>
                              <w:proofErr w:type="spellEnd"/>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pos.y</w:t>
                              </w:r>
                              <w:proofErr w:type="spellEnd"/>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pos.z</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blockMovement</w:t>
                              </w:r>
                              <w:proofErr w:type="spellEnd"/>
                              <w:r>
                                <w:rPr>
                                  <w:rFonts w:ascii="Consolas" w:eastAsiaTheme="minorHAnsi" w:hAnsi="Consolas" w:cs="Consolas"/>
                                  <w:color w:val="000000"/>
                                  <w:sz w:val="19"/>
                                  <w:szCs w:val="19"/>
                                  <w:lang w:val="en-US" w:eastAsia="en-US"/>
                                </w:rPr>
                                <w:t>);</w:t>
                              </w:r>
                            </w:p>
                            <w:p w14:paraId="03A553A4"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8867EC2"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Update</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5AB9E3EB"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8698990"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xAxis</w:t>
                              </w:r>
                              <w:proofErr w:type="spellEnd"/>
                              <w:r>
                                <w:rPr>
                                  <w:rFonts w:ascii="Consolas" w:eastAsiaTheme="minorHAnsi" w:hAnsi="Consolas" w:cs="Consolas"/>
                                  <w:color w:val="000000"/>
                                  <w:sz w:val="19"/>
                                  <w:szCs w:val="19"/>
                                  <w:lang w:val="en-US" w:eastAsia="en-US"/>
                                </w:rPr>
                                <w:t>)</w:t>
                              </w:r>
                            </w:p>
                            <w:p w14:paraId="73CF0EF5"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97DCF4D"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xAxisMovement</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1A86B862"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D5C414C"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1741D535"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39D0880"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yAxisMovement</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4A5C03D2"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70B69A7"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BE107C2"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p>
                            <w:p w14:paraId="22F35A05"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xAxisMovement</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6CD142A9"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2F74D39"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transform.position</w:t>
                              </w:r>
                              <w:proofErr w:type="spellEnd"/>
                              <w:proofErr w:type="gramEnd"/>
                              <w:r>
                                <w:rPr>
                                  <w:rFonts w:ascii="Consolas" w:eastAsiaTheme="minorHAnsi" w:hAnsi="Consolas" w:cs="Consolas"/>
                                  <w:color w:val="000000"/>
                                  <w:sz w:val="19"/>
                                  <w:szCs w:val="19"/>
                                  <w:lang w:val="en-US" w:eastAsia="en-US"/>
                                </w:rPr>
                                <w:t xml:space="preserve"> = Vector3.Lerp(pos, </w:t>
                              </w:r>
                              <w:proofErr w:type="spellStart"/>
                              <w:r>
                                <w:rPr>
                                  <w:rFonts w:ascii="Consolas" w:eastAsiaTheme="minorHAnsi" w:hAnsi="Consolas" w:cs="Consolas"/>
                                  <w:color w:val="000000"/>
                                  <w:sz w:val="19"/>
                                  <w:szCs w:val="19"/>
                                  <w:lang w:val="en-US" w:eastAsia="en-US"/>
                                </w:rPr>
                                <w:t>posX</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Mathf.PingPong</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Time.time</w:t>
                              </w:r>
                              <w:proofErr w:type="spellEnd"/>
                              <w:r>
                                <w:rPr>
                                  <w:rFonts w:ascii="Consolas" w:eastAsiaTheme="minorHAnsi" w:hAnsi="Consolas" w:cs="Consolas"/>
                                  <w:color w:val="000000"/>
                                  <w:sz w:val="19"/>
                                  <w:szCs w:val="19"/>
                                  <w:lang w:val="en-US" w:eastAsia="en-US"/>
                                </w:rPr>
                                <w:t xml:space="preserve"> * speed, 1.0f));</w:t>
                              </w:r>
                            </w:p>
                            <w:p w14:paraId="545A590D"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9171D4B"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yAxisMovement</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76CB8A5A"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987A32A"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transform.position</w:t>
                              </w:r>
                              <w:proofErr w:type="spellEnd"/>
                              <w:proofErr w:type="gramEnd"/>
                              <w:r>
                                <w:rPr>
                                  <w:rFonts w:ascii="Consolas" w:eastAsiaTheme="minorHAnsi" w:hAnsi="Consolas" w:cs="Consolas"/>
                                  <w:color w:val="000000"/>
                                  <w:sz w:val="19"/>
                                  <w:szCs w:val="19"/>
                                  <w:lang w:val="en-US" w:eastAsia="en-US"/>
                                </w:rPr>
                                <w:t xml:space="preserve"> = Vector3.Lerp(pos, </w:t>
                              </w:r>
                              <w:proofErr w:type="spellStart"/>
                              <w:r>
                                <w:rPr>
                                  <w:rFonts w:ascii="Consolas" w:eastAsiaTheme="minorHAnsi" w:hAnsi="Consolas" w:cs="Consolas"/>
                                  <w:color w:val="000000"/>
                                  <w:sz w:val="19"/>
                                  <w:szCs w:val="19"/>
                                  <w:lang w:val="en-US" w:eastAsia="en-US"/>
                                </w:rPr>
                                <w:t>posY</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Mathf.PingPong</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Time.time</w:t>
                              </w:r>
                              <w:proofErr w:type="spellEnd"/>
                              <w:r>
                                <w:rPr>
                                  <w:rFonts w:ascii="Consolas" w:eastAsiaTheme="minorHAnsi" w:hAnsi="Consolas" w:cs="Consolas"/>
                                  <w:color w:val="000000"/>
                                  <w:sz w:val="19"/>
                                  <w:szCs w:val="19"/>
                                  <w:lang w:val="en-US" w:eastAsia="en-US"/>
                                </w:rPr>
                                <w:t xml:space="preserve"> * speed, 1.0f));</w:t>
                              </w:r>
                            </w:p>
                            <w:p w14:paraId="638B87DA"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AE7B14D"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p>
                            <w:p w14:paraId="2589C186"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toggleXAxis</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30D1F08C"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105ED8D"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xAxis</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roofErr w:type="gramEnd"/>
                            </w:p>
                            <w:p w14:paraId="5B76E0A9"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4AFE98F" w14:textId="7A959433" w:rsidR="002D0698" w:rsidRPr="008251ED" w:rsidRDefault="002D0698" w:rsidP="00BB4E0D">
                              <w:pPr>
                                <w:autoSpaceDE w:val="0"/>
                                <w:autoSpaceDN w:val="0"/>
                                <w:adjustRightInd w:val="0"/>
                                <w:rPr>
                                  <w:lang w:val="en-US"/>
                                </w:rPr>
                              </w:pPr>
                              <w:r>
                                <w:rPr>
                                  <w:rFonts w:ascii="Consolas" w:eastAsiaTheme="minorHAnsi" w:hAnsi="Consolas" w:cs="Consolas"/>
                                  <w:color w:val="000000"/>
                                  <w:sz w:val="19"/>
                                  <w:szCs w:val="19"/>
                                  <w:lang w:val="en-US" w:eastAsia="en-US"/>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C531736" id="_x0000_s1077" style="width:483.8pt;height:526.9pt;mso-position-horizontal-relative:char;mso-position-vertical-relative:line" coordsize="90538,93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">
                <v:rect id="Прямоугольник 54" o:spid="_x0000_s1078" style="position:absolute;width:90538;height:9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" fillcolor="#d9e2f3 [660]" strokecolor="#cfcdcd [2894]" strokeweight="1pt"/>
                <v:shape id="Надпись 55" o:spid="_x0000_s1079" type="#_x0000_t202" style="position:absolute;left:682;top:192;width:87569;height:87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" fillcolor="white [3201]" strokeweight=".5pt">
                  <v:textbox>
                    <w:txbxContent>
                      <w:p w14:paraId="0F632730"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2B91AF"/>
                            <w:sz w:val="19"/>
                            <w:szCs w:val="19"/>
                            <w:lang w:val="en-US" w:eastAsia="en-US"/>
                          </w:rPr>
                          <w:t>SawMovement</w:t>
                        </w:r>
                        <w:proofErr w:type="spellEnd"/>
                        <w:r>
                          <w:rPr>
                            <w:rFonts w:ascii="Consolas" w:eastAsiaTheme="minorHAnsi" w:hAnsi="Consolas" w:cs="Consolas"/>
                            <w:color w:val="000000"/>
                            <w:sz w:val="19"/>
                            <w:szCs w:val="19"/>
                            <w:lang w:val="en-US" w:eastAsia="en-US"/>
                          </w:rPr>
                          <w:t xml:space="preserve"> :</w:t>
                        </w:r>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MonoBehaviour</w:t>
                        </w:r>
                        <w:proofErr w:type="spellEnd"/>
                      </w:p>
                      <w:p w14:paraId="69E319F4"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4867845A"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SerializeField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speed = 1.</w:t>
                        </w:r>
                        <w:proofErr w:type="gramStart"/>
                        <w:r>
                          <w:rPr>
                            <w:rFonts w:ascii="Consolas" w:eastAsiaTheme="minorHAnsi" w:hAnsi="Consolas" w:cs="Consolas"/>
                            <w:color w:val="000000"/>
                            <w:sz w:val="19"/>
                            <w:szCs w:val="19"/>
                            <w:lang w:val="en-US" w:eastAsia="en-US"/>
                          </w:rPr>
                          <w:t>0f;</w:t>
                        </w:r>
                        <w:proofErr w:type="gramEnd"/>
                      </w:p>
                      <w:p w14:paraId="464D3AF3"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SerializeField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blockMovement</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00"/>
                            <w:sz w:val="19"/>
                            <w:szCs w:val="19"/>
                            <w:lang w:val="en-US" w:eastAsia="en-US"/>
                          </w:rPr>
                          <w:t>3;</w:t>
                        </w:r>
                        <w:proofErr w:type="gramEnd"/>
                      </w:p>
                      <w:p w14:paraId="1BDB5658"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p>
                      <w:p w14:paraId="488C2E2F"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SerializeField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xAxis</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roofErr w:type="gramEnd"/>
                      </w:p>
                      <w:p w14:paraId="44D48E1A"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Vector3 </w:t>
                        </w:r>
                        <w:proofErr w:type="gramStart"/>
                        <w:r>
                          <w:rPr>
                            <w:rFonts w:ascii="Consolas" w:eastAsiaTheme="minorHAnsi" w:hAnsi="Consolas" w:cs="Consolas"/>
                            <w:color w:val="000000"/>
                            <w:sz w:val="19"/>
                            <w:szCs w:val="19"/>
                            <w:lang w:val="en-US" w:eastAsia="en-US"/>
                          </w:rPr>
                          <w:t>pos;</w:t>
                        </w:r>
                        <w:proofErr w:type="gramEnd"/>
                      </w:p>
                      <w:p w14:paraId="295C4ACC"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Vector3 </w:t>
                        </w:r>
                        <w:proofErr w:type="spellStart"/>
                        <w:proofErr w:type="gramStart"/>
                        <w:r>
                          <w:rPr>
                            <w:rFonts w:ascii="Consolas" w:eastAsiaTheme="minorHAnsi" w:hAnsi="Consolas" w:cs="Consolas"/>
                            <w:color w:val="000000"/>
                            <w:sz w:val="19"/>
                            <w:szCs w:val="19"/>
                            <w:lang w:val="en-US" w:eastAsia="en-US"/>
                          </w:rPr>
                          <w:t>posX</w:t>
                        </w:r>
                        <w:proofErr w:type="spellEnd"/>
                        <w:r>
                          <w:rPr>
                            <w:rFonts w:ascii="Consolas" w:eastAsiaTheme="minorHAnsi" w:hAnsi="Consolas" w:cs="Consolas"/>
                            <w:color w:val="000000"/>
                            <w:sz w:val="19"/>
                            <w:szCs w:val="19"/>
                            <w:lang w:val="en-US" w:eastAsia="en-US"/>
                          </w:rPr>
                          <w:t>;</w:t>
                        </w:r>
                        <w:proofErr w:type="gramEnd"/>
                      </w:p>
                      <w:p w14:paraId="54AE354C"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Vector3 </w:t>
                        </w:r>
                        <w:proofErr w:type="spellStart"/>
                        <w:proofErr w:type="gramStart"/>
                        <w:r>
                          <w:rPr>
                            <w:rFonts w:ascii="Consolas" w:eastAsiaTheme="minorHAnsi" w:hAnsi="Consolas" w:cs="Consolas"/>
                            <w:color w:val="000000"/>
                            <w:sz w:val="19"/>
                            <w:szCs w:val="19"/>
                            <w:lang w:val="en-US" w:eastAsia="en-US"/>
                          </w:rPr>
                          <w:t>posY</w:t>
                        </w:r>
                        <w:proofErr w:type="spellEnd"/>
                        <w:r>
                          <w:rPr>
                            <w:rFonts w:ascii="Consolas" w:eastAsiaTheme="minorHAnsi" w:hAnsi="Consolas" w:cs="Consolas"/>
                            <w:color w:val="000000"/>
                            <w:sz w:val="19"/>
                            <w:szCs w:val="19"/>
                            <w:lang w:val="en-US" w:eastAsia="en-US"/>
                          </w:rPr>
                          <w:t>;</w:t>
                        </w:r>
                        <w:proofErr w:type="gramEnd"/>
                      </w:p>
                      <w:p w14:paraId="3A3F7F80"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p>
                      <w:p w14:paraId="310B11A4"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10B086A4"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F29EEAF"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pos = </w:t>
                        </w:r>
                        <w:proofErr w:type="spellStart"/>
                        <w:proofErr w:type="gramStart"/>
                        <w:r>
                          <w:rPr>
                            <w:rFonts w:ascii="Consolas" w:eastAsiaTheme="minorHAnsi" w:hAnsi="Consolas" w:cs="Consolas"/>
                            <w:color w:val="000000"/>
                            <w:sz w:val="19"/>
                            <w:szCs w:val="19"/>
                            <w:lang w:val="en-US" w:eastAsia="en-US"/>
                          </w:rPr>
                          <w:t>transform.position</w:t>
                        </w:r>
                        <w:proofErr w:type="spellEnd"/>
                        <w:proofErr w:type="gramEnd"/>
                        <w:r>
                          <w:rPr>
                            <w:rFonts w:ascii="Consolas" w:eastAsiaTheme="minorHAnsi" w:hAnsi="Consolas" w:cs="Consolas"/>
                            <w:color w:val="000000"/>
                            <w:sz w:val="19"/>
                            <w:szCs w:val="19"/>
                            <w:lang w:val="en-US" w:eastAsia="en-US"/>
                          </w:rPr>
                          <w:t>;</w:t>
                        </w:r>
                      </w:p>
                      <w:p w14:paraId="66B696C0"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posX</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w:t>
                        </w:r>
                        <w:proofErr w:type="spellStart"/>
                        <w:r>
                          <w:rPr>
                            <w:rFonts w:ascii="Consolas" w:eastAsiaTheme="minorHAnsi" w:hAnsi="Consolas" w:cs="Consolas"/>
                            <w:color w:val="000000"/>
                            <w:sz w:val="19"/>
                            <w:szCs w:val="19"/>
                            <w:lang w:val="en-US" w:eastAsia="en-US"/>
                          </w:rPr>
                          <w:t>pos.x</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blockMovement</w:t>
                        </w:r>
                        <w:proofErr w:type="spellEnd"/>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pos.y</w:t>
                        </w:r>
                        <w:proofErr w:type="spellEnd"/>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pos.z</w:t>
                        </w:r>
                        <w:proofErr w:type="spellEnd"/>
                        <w:r>
                          <w:rPr>
                            <w:rFonts w:ascii="Consolas" w:eastAsiaTheme="minorHAnsi" w:hAnsi="Consolas" w:cs="Consolas"/>
                            <w:color w:val="000000"/>
                            <w:sz w:val="19"/>
                            <w:szCs w:val="19"/>
                            <w:lang w:val="en-US" w:eastAsia="en-US"/>
                          </w:rPr>
                          <w:t>);</w:t>
                        </w:r>
                      </w:p>
                      <w:p w14:paraId="05C2222A"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posY</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w:t>
                        </w:r>
                        <w:proofErr w:type="spellStart"/>
                        <w:r>
                          <w:rPr>
                            <w:rFonts w:ascii="Consolas" w:eastAsiaTheme="minorHAnsi" w:hAnsi="Consolas" w:cs="Consolas"/>
                            <w:color w:val="000000"/>
                            <w:sz w:val="19"/>
                            <w:szCs w:val="19"/>
                            <w:lang w:val="en-US" w:eastAsia="en-US"/>
                          </w:rPr>
                          <w:t>pos.x</w:t>
                        </w:r>
                        <w:proofErr w:type="spellEnd"/>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pos.y</w:t>
                        </w:r>
                        <w:proofErr w:type="spellEnd"/>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pos.z</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blockMovement</w:t>
                        </w:r>
                        <w:proofErr w:type="spellEnd"/>
                        <w:r>
                          <w:rPr>
                            <w:rFonts w:ascii="Consolas" w:eastAsiaTheme="minorHAnsi" w:hAnsi="Consolas" w:cs="Consolas"/>
                            <w:color w:val="000000"/>
                            <w:sz w:val="19"/>
                            <w:szCs w:val="19"/>
                            <w:lang w:val="en-US" w:eastAsia="en-US"/>
                          </w:rPr>
                          <w:t>);</w:t>
                        </w:r>
                      </w:p>
                      <w:p w14:paraId="03A553A4"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8867EC2"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Update</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5AB9E3EB"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8698990"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xAxis</w:t>
                        </w:r>
                        <w:proofErr w:type="spellEnd"/>
                        <w:r>
                          <w:rPr>
                            <w:rFonts w:ascii="Consolas" w:eastAsiaTheme="minorHAnsi" w:hAnsi="Consolas" w:cs="Consolas"/>
                            <w:color w:val="000000"/>
                            <w:sz w:val="19"/>
                            <w:szCs w:val="19"/>
                            <w:lang w:val="en-US" w:eastAsia="en-US"/>
                          </w:rPr>
                          <w:t>)</w:t>
                        </w:r>
                      </w:p>
                      <w:p w14:paraId="73CF0EF5"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97DCF4D"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xAxisMovement</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1A86B862"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D5C414C"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1741D535"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39D0880"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yAxisMovement</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4A5C03D2"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70B69A7"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BE107C2"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p>
                      <w:p w14:paraId="22F35A05"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xAxisMovement</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6CD142A9"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2F74D39"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transform.position</w:t>
                        </w:r>
                        <w:proofErr w:type="spellEnd"/>
                        <w:proofErr w:type="gramEnd"/>
                        <w:r>
                          <w:rPr>
                            <w:rFonts w:ascii="Consolas" w:eastAsiaTheme="minorHAnsi" w:hAnsi="Consolas" w:cs="Consolas"/>
                            <w:color w:val="000000"/>
                            <w:sz w:val="19"/>
                            <w:szCs w:val="19"/>
                            <w:lang w:val="en-US" w:eastAsia="en-US"/>
                          </w:rPr>
                          <w:t xml:space="preserve"> = Vector3.Lerp(pos, </w:t>
                        </w:r>
                        <w:proofErr w:type="spellStart"/>
                        <w:r>
                          <w:rPr>
                            <w:rFonts w:ascii="Consolas" w:eastAsiaTheme="minorHAnsi" w:hAnsi="Consolas" w:cs="Consolas"/>
                            <w:color w:val="000000"/>
                            <w:sz w:val="19"/>
                            <w:szCs w:val="19"/>
                            <w:lang w:val="en-US" w:eastAsia="en-US"/>
                          </w:rPr>
                          <w:t>posX</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Mathf.PingPong</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Time.time</w:t>
                        </w:r>
                        <w:proofErr w:type="spellEnd"/>
                        <w:r>
                          <w:rPr>
                            <w:rFonts w:ascii="Consolas" w:eastAsiaTheme="minorHAnsi" w:hAnsi="Consolas" w:cs="Consolas"/>
                            <w:color w:val="000000"/>
                            <w:sz w:val="19"/>
                            <w:szCs w:val="19"/>
                            <w:lang w:val="en-US" w:eastAsia="en-US"/>
                          </w:rPr>
                          <w:t xml:space="preserve"> * speed, 1.0f));</w:t>
                        </w:r>
                      </w:p>
                      <w:p w14:paraId="545A590D"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9171D4B"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yAxisMovement</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76CB8A5A"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987A32A"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transform.position</w:t>
                        </w:r>
                        <w:proofErr w:type="spellEnd"/>
                        <w:proofErr w:type="gramEnd"/>
                        <w:r>
                          <w:rPr>
                            <w:rFonts w:ascii="Consolas" w:eastAsiaTheme="minorHAnsi" w:hAnsi="Consolas" w:cs="Consolas"/>
                            <w:color w:val="000000"/>
                            <w:sz w:val="19"/>
                            <w:szCs w:val="19"/>
                            <w:lang w:val="en-US" w:eastAsia="en-US"/>
                          </w:rPr>
                          <w:t xml:space="preserve"> = Vector3.Lerp(pos, </w:t>
                        </w:r>
                        <w:proofErr w:type="spellStart"/>
                        <w:r>
                          <w:rPr>
                            <w:rFonts w:ascii="Consolas" w:eastAsiaTheme="minorHAnsi" w:hAnsi="Consolas" w:cs="Consolas"/>
                            <w:color w:val="000000"/>
                            <w:sz w:val="19"/>
                            <w:szCs w:val="19"/>
                            <w:lang w:val="en-US" w:eastAsia="en-US"/>
                          </w:rPr>
                          <w:t>posY</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Mathf.PingPong</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Time.time</w:t>
                        </w:r>
                        <w:proofErr w:type="spellEnd"/>
                        <w:r>
                          <w:rPr>
                            <w:rFonts w:ascii="Consolas" w:eastAsiaTheme="minorHAnsi" w:hAnsi="Consolas" w:cs="Consolas"/>
                            <w:color w:val="000000"/>
                            <w:sz w:val="19"/>
                            <w:szCs w:val="19"/>
                            <w:lang w:val="en-US" w:eastAsia="en-US"/>
                          </w:rPr>
                          <w:t xml:space="preserve"> * speed, 1.0f));</w:t>
                        </w:r>
                      </w:p>
                      <w:p w14:paraId="638B87DA"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AE7B14D"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p>
                      <w:p w14:paraId="2589C186"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toggleXAxis</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30D1F08C"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105ED8D"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xAxis</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roofErr w:type="gramEnd"/>
                      </w:p>
                      <w:p w14:paraId="5B76E0A9" w14:textId="77777777" w:rsidR="002D0698" w:rsidRDefault="002D0698" w:rsidP="00BB4E0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4AFE98F" w14:textId="7A959433" w:rsidR="002D0698" w:rsidRPr="008251ED" w:rsidRDefault="002D0698" w:rsidP="00BB4E0D">
                        <w:pPr>
                          <w:autoSpaceDE w:val="0"/>
                          <w:autoSpaceDN w:val="0"/>
                          <w:adjustRightInd w:val="0"/>
                          <w:rPr>
                            <w:lang w:val="en-US"/>
                          </w:rPr>
                        </w:pPr>
                        <w:r>
                          <w:rPr>
                            <w:rFonts w:ascii="Consolas" w:eastAsiaTheme="minorHAnsi" w:hAnsi="Consolas" w:cs="Consolas"/>
                            <w:color w:val="000000"/>
                            <w:sz w:val="19"/>
                            <w:szCs w:val="19"/>
                            <w:lang w:val="en-US" w:eastAsia="en-US"/>
                          </w:rPr>
                          <w:t>}</w:t>
                        </w:r>
                      </w:p>
                    </w:txbxContent>
                  </v:textbox>
                </v:shape>
                <w10:anchorlock/>
              </v:group>
            </w:pict>
          </mc:Fallback>
        </mc:AlternateContent>
      </w:r>
    </w:p>
    <w:p w14:paraId="7A3B3452" w14:textId="4B5CE412" w:rsidR="00BB4E0D" w:rsidRDefault="009A2FC6" w:rsidP="009A2FC6">
      <w:pPr>
        <w:pStyle w:val="Antrat"/>
        <w:jc w:val="center"/>
        <w:rPr>
          <w:lang w:val="en-US"/>
        </w:rPr>
      </w:pPr>
      <w:bookmarkStart w:id="50" w:name="_Toc72692498"/>
      <w:proofErr w:type="spellStart"/>
      <w:r>
        <w:t>Table</w:t>
      </w:r>
      <w:proofErr w:type="spellEnd"/>
      <w:r>
        <w:t xml:space="preserve"> </w:t>
      </w:r>
      <w:r>
        <w:fldChar w:fldCharType="begin"/>
      </w:r>
      <w:r>
        <w:instrText xml:space="preserve"> SEQ Table \* ARABIC </w:instrText>
      </w:r>
      <w:r>
        <w:fldChar w:fldCharType="separate"/>
      </w:r>
      <w:r w:rsidR="00071371">
        <w:rPr>
          <w:noProof/>
        </w:rPr>
        <w:t>12</w:t>
      </w:r>
      <w:r>
        <w:fldChar w:fldCharType="end"/>
      </w:r>
      <w:r>
        <w:t xml:space="preserve">. </w:t>
      </w:r>
      <w:r w:rsidR="00BB4E0D">
        <w:rPr>
          <w:lang w:val="en-US"/>
        </w:rPr>
        <w:t>Sawblade controller</w:t>
      </w:r>
      <w:bookmarkEnd w:id="50"/>
    </w:p>
    <w:p w14:paraId="1F425A3A" w14:textId="77777777" w:rsidR="00BB4E0D" w:rsidRPr="00BB4E0D" w:rsidRDefault="00BB4E0D" w:rsidP="00BB4E0D">
      <w:pPr>
        <w:rPr>
          <w:lang w:val="en-US" w:eastAsia="lt-LT"/>
        </w:rPr>
      </w:pPr>
    </w:p>
    <w:p w14:paraId="3B00B903" w14:textId="77777777" w:rsidR="00837F4F" w:rsidRPr="00837F4F" w:rsidRDefault="00837F4F" w:rsidP="00837F4F">
      <w:pPr>
        <w:rPr>
          <w:lang w:val="en-US"/>
        </w:rPr>
      </w:pPr>
    </w:p>
    <w:p w14:paraId="72C2AECA" w14:textId="6E58D301" w:rsidR="00825742" w:rsidRDefault="00825742" w:rsidP="00825742">
      <w:pPr>
        <w:pStyle w:val="Antrat2"/>
        <w:rPr>
          <w:b/>
          <w:bCs/>
          <w:color w:val="auto"/>
          <w:sz w:val="32"/>
          <w:szCs w:val="32"/>
          <w:lang w:val="en-US"/>
        </w:rPr>
      </w:pPr>
      <w:bookmarkStart w:id="51" w:name="_Toc72692441"/>
      <w:r w:rsidRPr="00825742">
        <w:rPr>
          <w:b/>
          <w:bCs/>
          <w:color w:val="auto"/>
          <w:sz w:val="32"/>
          <w:szCs w:val="32"/>
          <w:lang w:val="en-US"/>
        </w:rPr>
        <w:t>Task #</w:t>
      </w:r>
      <w:r>
        <w:rPr>
          <w:b/>
          <w:bCs/>
          <w:color w:val="auto"/>
          <w:sz w:val="32"/>
          <w:szCs w:val="32"/>
          <w:lang w:val="en-US"/>
        </w:rPr>
        <w:t>5</w:t>
      </w:r>
      <w:r w:rsidRPr="00825742">
        <w:rPr>
          <w:b/>
          <w:bCs/>
          <w:color w:val="auto"/>
          <w:sz w:val="32"/>
          <w:szCs w:val="32"/>
          <w:lang w:val="en-US"/>
        </w:rPr>
        <w:t xml:space="preserve">. </w:t>
      </w:r>
      <w:r>
        <w:rPr>
          <w:b/>
          <w:bCs/>
          <w:color w:val="auto"/>
          <w:sz w:val="32"/>
          <w:szCs w:val="32"/>
          <w:lang w:val="en-US"/>
        </w:rPr>
        <w:t>Creating particles for game objects</w:t>
      </w:r>
      <w:bookmarkEnd w:id="51"/>
    </w:p>
    <w:p w14:paraId="5A288F75" w14:textId="7B05CA4F" w:rsidR="00DE720C" w:rsidRDefault="00DE720C" w:rsidP="00DE720C">
      <w:pPr>
        <w:rPr>
          <w:i/>
          <w:iCs/>
          <w:color w:val="C45911" w:themeColor="accent2" w:themeShade="BF"/>
          <w:lang w:val="en-US"/>
        </w:rPr>
      </w:pPr>
      <w:r w:rsidRPr="00990400">
        <w:rPr>
          <w:lang w:val="en-US"/>
        </w:rPr>
        <w:t>Description of implementation (3-5 sentences)</w:t>
      </w:r>
      <w:r>
        <w:rPr>
          <w:lang w:val="en-US"/>
        </w:rPr>
        <w:t xml:space="preserve">. </w:t>
      </w:r>
      <w:r>
        <w:rPr>
          <w:i/>
          <w:iCs/>
          <w:color w:val="C45911" w:themeColor="accent2" w:themeShade="BF"/>
          <w:lang w:val="en-US"/>
        </w:rPr>
        <w:t>For particles, I used 4 of them at the moment, did not have where to use a 5</w:t>
      </w:r>
      <w:r w:rsidRPr="00DE720C">
        <w:rPr>
          <w:i/>
          <w:iCs/>
          <w:color w:val="C45911" w:themeColor="accent2" w:themeShade="BF"/>
          <w:vertAlign w:val="superscript"/>
          <w:lang w:val="en-US"/>
        </w:rPr>
        <w:t>th</w:t>
      </w:r>
      <w:r>
        <w:rPr>
          <w:i/>
          <w:iCs/>
          <w:color w:val="C45911" w:themeColor="accent2" w:themeShade="BF"/>
          <w:lang w:val="en-US"/>
        </w:rPr>
        <w:t xml:space="preserve"> </w:t>
      </w:r>
      <w:proofErr w:type="gramStart"/>
      <w:r>
        <w:rPr>
          <w:i/>
          <w:iCs/>
          <w:color w:val="C45911" w:themeColor="accent2" w:themeShade="BF"/>
          <w:lang w:val="en-US"/>
        </w:rPr>
        <w:t>one ,</w:t>
      </w:r>
      <w:proofErr w:type="gramEnd"/>
      <w:r>
        <w:rPr>
          <w:i/>
          <w:iCs/>
          <w:color w:val="C45911" w:themeColor="accent2" w:themeShade="BF"/>
          <w:lang w:val="en-US"/>
        </w:rPr>
        <w:t xml:space="preserve"> unfortunately. I implemented it on heart pickup, for emitting particles to show player where is the points, when he </w:t>
      </w:r>
      <w:proofErr w:type="gramStart"/>
      <w:r>
        <w:rPr>
          <w:i/>
          <w:iCs/>
          <w:color w:val="C45911" w:themeColor="accent2" w:themeShade="BF"/>
          <w:lang w:val="en-US"/>
        </w:rPr>
        <w:t>get</w:t>
      </w:r>
      <w:proofErr w:type="gramEnd"/>
      <w:r>
        <w:rPr>
          <w:i/>
          <w:iCs/>
          <w:color w:val="C45911" w:themeColor="accent2" w:themeShade="BF"/>
          <w:lang w:val="en-US"/>
        </w:rPr>
        <w:t xml:space="preserve"> hits by the sawblade and when it steps on the icy floor. </w:t>
      </w:r>
    </w:p>
    <w:p w14:paraId="2C87246F" w14:textId="77777777" w:rsidR="007154D8" w:rsidRPr="00990400" w:rsidRDefault="007154D8" w:rsidP="007154D8">
      <w:pPr>
        <w:rPr>
          <w:lang w:val="en-US"/>
        </w:rPr>
      </w:pPr>
      <w:r w:rsidRPr="00990400">
        <w:rPr>
          <w:noProof/>
          <w:lang w:val="en-US"/>
        </w:rPr>
        <w:lastRenderedPageBreak/>
        <mc:AlternateContent>
          <mc:Choice Requires="wpg">
            <w:drawing>
              <wp:inline distT="0" distB="0" distL="0" distR="0" wp14:anchorId="6C11763D" wp14:editId="74F1F7B8">
                <wp:extent cx="6144490" cy="6691746"/>
                <wp:effectExtent l="0" t="0" r="27940" b="13970"/>
                <wp:docPr id="1400703342" name="Группа 53"/>
                <wp:cNvGraphicFramePr/>
                <a:graphic xmlns:a="http://schemas.openxmlformats.org/drawingml/2006/main">
                  <a:graphicData uri="http://schemas.microsoft.com/office/word/2010/wordprocessingGroup">
                    <wpg:wgp>
                      <wpg:cNvGrpSpPr/>
                      <wpg:grpSpPr>
                        <a:xfrm>
                          <a:off x="0" y="0"/>
                          <a:ext cx="6144490" cy="6691746"/>
                          <a:chOff x="0" y="0"/>
                          <a:chExt cx="9053897" cy="932688"/>
                        </a:xfrm>
                      </wpg:grpSpPr>
                      <wps:wsp>
                        <wps:cNvPr id="1400703343" name="Прямоугольник 54"/>
                        <wps:cNvSpPr/>
                        <wps:spPr>
                          <a:xfrm>
                            <a:off x="0" y="0"/>
                            <a:ext cx="9053897" cy="932688"/>
                          </a:xfrm>
                          <a:prstGeom prst="rect">
                            <a:avLst/>
                          </a:prstGeom>
                          <a:solidFill>
                            <a:schemeClr val="accent1">
                              <a:lumMod val="20000"/>
                              <a:lumOff val="80000"/>
                            </a:schemeClr>
                          </a:solidFill>
                          <a:ln>
                            <a:solidFill>
                              <a:schemeClr val="bg2">
                                <a:lumMod val="9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703344" name="Надпись 55"/>
                        <wps:cNvSpPr txBox="1"/>
                        <wps:spPr>
                          <a:xfrm>
                            <a:off x="68222" y="19243"/>
                            <a:ext cx="8756950" cy="874966"/>
                          </a:xfrm>
                          <a:prstGeom prst="rect">
                            <a:avLst/>
                          </a:prstGeom>
                          <a:solidFill>
                            <a:schemeClr val="lt1"/>
                          </a:solidFill>
                          <a:ln w="6350">
                            <a:solidFill>
                              <a:prstClr val="black"/>
                            </a:solidFill>
                          </a:ln>
                        </wps:spPr>
                        <wps:txbx>
                          <w:txbxContent>
                            <w:p w14:paraId="358194DB"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createHeartParticles</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Vector3 position)</w:t>
                              </w:r>
                            </w:p>
                            <w:p w14:paraId="47387445"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BD14552"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Instantiate(</w:t>
                              </w:r>
                              <w:proofErr w:type="spellStart"/>
                              <w:proofErr w:type="gramEnd"/>
                              <w:r>
                                <w:rPr>
                                  <w:rFonts w:ascii="Consolas" w:eastAsiaTheme="minorHAnsi" w:hAnsi="Consolas" w:cs="Consolas"/>
                                  <w:color w:val="000000"/>
                                  <w:sz w:val="19"/>
                                  <w:szCs w:val="19"/>
                                  <w:lang w:val="en-US" w:eastAsia="en-US"/>
                                </w:rPr>
                                <w:t>heartParticlePrefab</w:t>
                              </w:r>
                              <w:proofErr w:type="spellEnd"/>
                              <w:r>
                                <w:rPr>
                                  <w:rFonts w:ascii="Consolas" w:eastAsiaTheme="minorHAnsi" w:hAnsi="Consolas" w:cs="Consolas"/>
                                  <w:color w:val="000000"/>
                                  <w:sz w:val="19"/>
                                  <w:szCs w:val="19"/>
                                  <w:lang w:val="en-US" w:eastAsia="en-US"/>
                                </w:rPr>
                                <w:t xml:space="preserve">, position, </w:t>
                              </w:r>
                              <w:proofErr w:type="spellStart"/>
                              <w:r>
                                <w:rPr>
                                  <w:rFonts w:ascii="Consolas" w:eastAsiaTheme="minorHAnsi" w:hAnsi="Consolas" w:cs="Consolas"/>
                                  <w:color w:val="000000"/>
                                  <w:sz w:val="19"/>
                                  <w:szCs w:val="19"/>
                                  <w:lang w:val="en-US" w:eastAsia="en-US"/>
                                </w:rPr>
                                <w:t>Quaternion.identity</w:t>
                              </w:r>
                              <w:proofErr w:type="spellEnd"/>
                              <w:r>
                                <w:rPr>
                                  <w:rFonts w:ascii="Consolas" w:eastAsiaTheme="minorHAnsi" w:hAnsi="Consolas" w:cs="Consolas"/>
                                  <w:color w:val="000000"/>
                                  <w:sz w:val="19"/>
                                  <w:szCs w:val="19"/>
                                  <w:lang w:val="en-US" w:eastAsia="en-US"/>
                                </w:rPr>
                                <w:t>);</w:t>
                              </w:r>
                            </w:p>
                            <w:p w14:paraId="065D34DB"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    </w:t>
                              </w:r>
                            </w:p>
                            <w:p w14:paraId="40C175C6"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createBloodParticles</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Vector3 position)</w:t>
                              </w:r>
                            </w:p>
                            <w:p w14:paraId="58CFF9F4"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DB4FB5A"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Instantiate(</w:t>
                              </w:r>
                              <w:proofErr w:type="spellStart"/>
                              <w:proofErr w:type="gramEnd"/>
                              <w:r>
                                <w:rPr>
                                  <w:rFonts w:ascii="Consolas" w:eastAsiaTheme="minorHAnsi" w:hAnsi="Consolas" w:cs="Consolas"/>
                                  <w:color w:val="000000"/>
                                  <w:sz w:val="19"/>
                                  <w:szCs w:val="19"/>
                                  <w:lang w:val="en-US" w:eastAsia="en-US"/>
                                </w:rPr>
                                <w:t>bloodPrefab</w:t>
                              </w:r>
                              <w:proofErr w:type="spellEnd"/>
                              <w:r>
                                <w:rPr>
                                  <w:rFonts w:ascii="Consolas" w:eastAsiaTheme="minorHAnsi" w:hAnsi="Consolas" w:cs="Consolas"/>
                                  <w:color w:val="000000"/>
                                  <w:sz w:val="19"/>
                                  <w:szCs w:val="19"/>
                                  <w:lang w:val="en-US" w:eastAsia="en-US"/>
                                </w:rPr>
                                <w:t xml:space="preserve">, position, </w:t>
                              </w:r>
                              <w:proofErr w:type="spellStart"/>
                              <w:r>
                                <w:rPr>
                                  <w:rFonts w:ascii="Consolas" w:eastAsiaTheme="minorHAnsi" w:hAnsi="Consolas" w:cs="Consolas"/>
                                  <w:color w:val="000000"/>
                                  <w:sz w:val="19"/>
                                  <w:szCs w:val="19"/>
                                  <w:lang w:val="en-US" w:eastAsia="en-US"/>
                                </w:rPr>
                                <w:t>Quaternion.identity</w:t>
                              </w:r>
                              <w:proofErr w:type="spellEnd"/>
                              <w:r>
                                <w:rPr>
                                  <w:rFonts w:ascii="Consolas" w:eastAsiaTheme="minorHAnsi" w:hAnsi="Consolas" w:cs="Consolas"/>
                                  <w:color w:val="000000"/>
                                  <w:sz w:val="19"/>
                                  <w:szCs w:val="19"/>
                                  <w:lang w:val="en-US" w:eastAsia="en-US"/>
                                </w:rPr>
                                <w:t>);</w:t>
                              </w:r>
                            </w:p>
                            <w:p w14:paraId="631B933F"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3ECB2C7"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p>
                            <w:p w14:paraId="1A933C6F"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FF"/>
                                  <w:sz w:val="19"/>
                                  <w:szCs w:val="19"/>
                                  <w:lang w:val="en-US" w:eastAsia="en-US"/>
                                </w:rPr>
                                <w:t>OnTriggerEnter</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Collider other)</w:t>
                              </w:r>
                            </w:p>
                            <w:p w14:paraId="1D823462"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7206713"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otherGameObject</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other.gameObject</w:t>
                              </w:r>
                              <w:proofErr w:type="spellEnd"/>
                              <w:proofErr w:type="gramEnd"/>
                              <w:r>
                                <w:rPr>
                                  <w:rFonts w:ascii="Consolas" w:eastAsiaTheme="minorHAnsi" w:hAnsi="Consolas" w:cs="Consolas"/>
                                  <w:color w:val="000000"/>
                                  <w:sz w:val="19"/>
                                  <w:szCs w:val="19"/>
                                  <w:lang w:val="en-US" w:eastAsia="en-US"/>
                                </w:rPr>
                                <w:t>;</w:t>
                              </w:r>
                            </w:p>
                            <w:p w14:paraId="211F04B8"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collected = </w:t>
                              </w:r>
                              <w:proofErr w:type="gramStart"/>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roofErr w:type="gramEnd"/>
                            </w:p>
                            <w:p w14:paraId="3E04BEE4"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other.tag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"Heart"</w:t>
                              </w:r>
                              <w:r>
                                <w:rPr>
                                  <w:rFonts w:ascii="Consolas" w:eastAsiaTheme="minorHAnsi" w:hAnsi="Consolas" w:cs="Consolas"/>
                                  <w:color w:val="000000"/>
                                  <w:sz w:val="19"/>
                                  <w:szCs w:val="19"/>
                                  <w:lang w:val="en-US" w:eastAsia="en-US"/>
                                </w:rPr>
                                <w:t>)</w:t>
                              </w:r>
                            </w:p>
                            <w:p w14:paraId="571C0592"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90E9C96"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player.AddHealthPoint</w:t>
                              </w:r>
                              <w:proofErr w:type="spellEnd"/>
                              <w:proofErr w:type="gram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heartValue</w:t>
                              </w:r>
                              <w:proofErr w:type="spellEnd"/>
                              <w:r>
                                <w:rPr>
                                  <w:rFonts w:ascii="Consolas" w:eastAsiaTheme="minorHAnsi" w:hAnsi="Consolas" w:cs="Consolas"/>
                                  <w:color w:val="000000"/>
                                  <w:sz w:val="19"/>
                                  <w:szCs w:val="19"/>
                                  <w:lang w:val="en-US" w:eastAsia="en-US"/>
                                </w:rPr>
                                <w:t>);</w:t>
                              </w:r>
                            </w:p>
                            <w:p w14:paraId="709A0B91"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SoundSource.PlayOneShot</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heartSound</w:t>
                              </w:r>
                              <w:proofErr w:type="spellEnd"/>
                              <w:proofErr w:type="gramStart"/>
                              <w:r>
                                <w:rPr>
                                  <w:rFonts w:ascii="Consolas" w:eastAsiaTheme="minorHAnsi" w:hAnsi="Consolas" w:cs="Consolas"/>
                                  <w:color w:val="000000"/>
                                  <w:sz w:val="19"/>
                                  <w:szCs w:val="19"/>
                                  <w:lang w:val="en-US" w:eastAsia="en-US"/>
                                </w:rPr>
                                <w:t>);</w:t>
                              </w:r>
                              <w:proofErr w:type="gramEnd"/>
                            </w:p>
                            <w:p w14:paraId="60BABB26"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createHeartParticles</w:t>
                              </w:r>
                              <w:proofErr w:type="spellEnd"/>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otherGameObject.transform.position</w:t>
                              </w:r>
                              <w:proofErr w:type="spellEnd"/>
                              <w:r>
                                <w:rPr>
                                  <w:rFonts w:ascii="Consolas" w:eastAsiaTheme="minorHAnsi" w:hAnsi="Consolas" w:cs="Consolas"/>
                                  <w:color w:val="000000"/>
                                  <w:sz w:val="19"/>
                                  <w:szCs w:val="19"/>
                                  <w:lang w:val="en-US" w:eastAsia="en-US"/>
                                </w:rPr>
                                <w:t>);</w:t>
                              </w:r>
                            </w:p>
                            <w:p w14:paraId="76AA9C35"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collected = </w:t>
                              </w:r>
                              <w:proofErr w:type="gramStart"/>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roofErr w:type="gramEnd"/>
                            </w:p>
                            <w:p w14:paraId="0A37A3AE"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38EF898"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p>
                            <w:p w14:paraId="6EE3A367"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otherGameObject.tag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"Saw"</w:t>
                              </w:r>
                              <w:r>
                                <w:rPr>
                                  <w:rFonts w:ascii="Consolas" w:eastAsiaTheme="minorHAnsi" w:hAnsi="Consolas" w:cs="Consolas"/>
                                  <w:color w:val="000000"/>
                                  <w:sz w:val="19"/>
                                  <w:szCs w:val="19"/>
                                  <w:lang w:val="en-US" w:eastAsia="en-US"/>
                                </w:rPr>
                                <w:t>)</w:t>
                              </w:r>
                            </w:p>
                            <w:p w14:paraId="2E008B7F"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5F46253"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player.removeHealthPoint</w:t>
                              </w:r>
                              <w:proofErr w:type="spellEnd"/>
                              <w:proofErr w:type="gramEnd"/>
                              <w:r>
                                <w:rPr>
                                  <w:rFonts w:ascii="Consolas" w:eastAsiaTheme="minorHAnsi" w:hAnsi="Consolas" w:cs="Consolas"/>
                                  <w:color w:val="000000"/>
                                  <w:sz w:val="19"/>
                                  <w:szCs w:val="19"/>
                                  <w:lang w:val="en-US" w:eastAsia="en-US"/>
                                </w:rPr>
                                <w:t>();</w:t>
                              </w:r>
                            </w:p>
                            <w:p w14:paraId="6B6CE629"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createBloodParticles</w:t>
                              </w:r>
                              <w:proofErr w:type="spellEnd"/>
                              <w:r>
                                <w:rPr>
                                  <w:rFonts w:ascii="Consolas" w:eastAsiaTheme="minorHAnsi" w:hAnsi="Consolas" w:cs="Consolas"/>
                                  <w:color w:val="000000"/>
                                  <w:sz w:val="19"/>
                                  <w:szCs w:val="19"/>
                                  <w:lang w:val="en-US" w:eastAsia="en-US"/>
                                </w:rPr>
                                <w:t>(</w:t>
                              </w:r>
                              <w:proofErr w:type="spellStart"/>
                              <w:proofErr w:type="gramStart"/>
                              <w:r>
                                <w:rPr>
                                  <w:rFonts w:ascii="Consolas" w:eastAsiaTheme="minorHAnsi" w:hAnsi="Consolas" w:cs="Consolas"/>
                                  <w:color w:val="000000"/>
                                  <w:sz w:val="19"/>
                                  <w:szCs w:val="19"/>
                                  <w:lang w:val="en-US" w:eastAsia="en-US"/>
                                </w:rPr>
                                <w:t>other.transform</w:t>
                              </w:r>
                              <w:proofErr w:type="gramEnd"/>
                              <w:r>
                                <w:rPr>
                                  <w:rFonts w:ascii="Consolas" w:eastAsiaTheme="minorHAnsi" w:hAnsi="Consolas" w:cs="Consolas"/>
                                  <w:color w:val="000000"/>
                                  <w:sz w:val="19"/>
                                  <w:szCs w:val="19"/>
                                  <w:lang w:val="en-US" w:eastAsia="en-US"/>
                                </w:rPr>
                                <w:t>.position</w:t>
                              </w:r>
                              <w:proofErr w:type="spellEnd"/>
                              <w:r>
                                <w:rPr>
                                  <w:rFonts w:ascii="Consolas" w:eastAsiaTheme="minorHAnsi" w:hAnsi="Consolas" w:cs="Consolas"/>
                                  <w:color w:val="000000"/>
                                  <w:sz w:val="19"/>
                                  <w:szCs w:val="19"/>
                                  <w:lang w:val="en-US" w:eastAsia="en-US"/>
                                </w:rPr>
                                <w:t>);</w:t>
                              </w:r>
                            </w:p>
                            <w:p w14:paraId="4BC6B532"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SoundSource.PlayOneShot</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sawSound</w:t>
                              </w:r>
                              <w:proofErr w:type="spellEnd"/>
                              <w:proofErr w:type="gramStart"/>
                              <w:r>
                                <w:rPr>
                                  <w:rFonts w:ascii="Consolas" w:eastAsiaTheme="minorHAnsi" w:hAnsi="Consolas" w:cs="Consolas"/>
                                  <w:color w:val="000000"/>
                                  <w:sz w:val="19"/>
                                  <w:szCs w:val="19"/>
                                  <w:lang w:val="en-US" w:eastAsia="en-US"/>
                                </w:rPr>
                                <w:t>);</w:t>
                              </w:r>
                              <w:proofErr w:type="gramEnd"/>
                            </w:p>
                            <w:p w14:paraId="21221436"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36E1550"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val="en-US" w:eastAsia="en-US"/>
                                </w:rPr>
                                <w:br/>
                              </w:r>
                              <w:r>
                                <w:rPr>
                                  <w:rFonts w:ascii="Consolas" w:eastAsiaTheme="minorHAnsi" w:hAnsi="Consolas" w:cs="Consolas"/>
                                  <w:color w:val="000000"/>
                                  <w:sz w:val="19"/>
                                  <w:szCs w:val="19"/>
                                  <w:lang w:val="en-US" w:eastAsia="en-US"/>
                                </w:rPr>
                                <w:br/>
                                <w:t>//////</w:t>
                              </w:r>
                            </w:p>
                            <w:p w14:paraId="213472A9"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(icy)</w:t>
                              </w:r>
                            </w:p>
                            <w:p w14:paraId="741F73A4"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5A447E5"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moveDirection</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lastMoveDirection</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slideSpeed</w:t>
                              </w:r>
                              <w:proofErr w:type="spellEnd"/>
                              <w:r>
                                <w:rPr>
                                  <w:rFonts w:ascii="Consolas" w:eastAsiaTheme="minorHAnsi" w:hAnsi="Consolas" w:cs="Consolas"/>
                                  <w:color w:val="000000"/>
                                  <w:sz w:val="19"/>
                                  <w:szCs w:val="19"/>
                                  <w:lang w:val="en-US" w:eastAsia="en-US"/>
                                </w:rPr>
                                <w:t>;</w:t>
                              </w:r>
                              <w:proofErr w:type="gramEnd"/>
                            </w:p>
                            <w:p w14:paraId="3A671CFE"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isParticleRunning</w:t>
                              </w:r>
                              <w:proofErr w:type="spellEnd"/>
                              <w:proofErr w:type="gramEnd"/>
                              <w:r>
                                <w:rPr>
                                  <w:rFonts w:ascii="Consolas" w:eastAsiaTheme="minorHAnsi" w:hAnsi="Consolas" w:cs="Consolas"/>
                                  <w:color w:val="000000"/>
                                  <w:sz w:val="19"/>
                                  <w:szCs w:val="19"/>
                                  <w:lang w:val="en-US" w:eastAsia="en-US"/>
                                </w:rPr>
                                <w:t>)</w:t>
                              </w:r>
                            </w:p>
                            <w:p w14:paraId="20D01F68"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B51982B"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Instantiate(</w:t>
                              </w:r>
                              <w:proofErr w:type="spellStart"/>
                              <w:proofErr w:type="gramEnd"/>
                              <w:r>
                                <w:rPr>
                                  <w:rFonts w:ascii="Consolas" w:eastAsiaTheme="minorHAnsi" w:hAnsi="Consolas" w:cs="Consolas"/>
                                  <w:color w:val="000000"/>
                                  <w:sz w:val="19"/>
                                  <w:szCs w:val="19"/>
                                  <w:lang w:val="en-US" w:eastAsia="en-US"/>
                                </w:rPr>
                                <w:t>snowParticles,transform.localPosition</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Quaternion.identity</w:t>
                              </w:r>
                              <w:proofErr w:type="spellEnd"/>
                              <w:r>
                                <w:rPr>
                                  <w:rFonts w:ascii="Consolas" w:eastAsiaTheme="minorHAnsi" w:hAnsi="Consolas" w:cs="Consolas"/>
                                  <w:color w:val="000000"/>
                                  <w:sz w:val="19"/>
                                  <w:szCs w:val="19"/>
                                  <w:lang w:val="en-US" w:eastAsia="en-US"/>
                                </w:rPr>
                                <w:t>);</w:t>
                              </w:r>
                            </w:p>
                            <w:p w14:paraId="34479D16"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isParticleRunning</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roofErr w:type="gramEnd"/>
                            </w:p>
                            <w:p w14:paraId="3A622B63"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32738FF"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canJump</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roofErr w:type="gramEnd"/>
                            </w:p>
                            <w:p w14:paraId="72C28C24" w14:textId="77777777" w:rsidR="002D0698" w:rsidRPr="008251ED" w:rsidRDefault="002D0698" w:rsidP="007154D8">
                              <w:pPr>
                                <w:autoSpaceDE w:val="0"/>
                                <w:autoSpaceDN w:val="0"/>
                                <w:adjustRightInd w:val="0"/>
                                <w:rPr>
                                  <w:lang w:val="en-US"/>
                                </w:rPr>
                              </w:pPr>
                              <w:r>
                                <w:rPr>
                                  <w:rFonts w:ascii="Consolas" w:eastAsiaTheme="minorHAnsi" w:hAnsi="Consolas" w:cs="Consolas"/>
                                  <w:color w:val="000000"/>
                                  <w:sz w:val="19"/>
                                  <w:szCs w:val="19"/>
                                  <w:lang w:val="en-US" w:eastAsia="en-US"/>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C11763D" id="_x0000_s1080" style="width:483.8pt;height:526.9pt;mso-position-horizontal-relative:char;mso-position-vertical-relative:line" coordsize="90538,93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">
                <v:rect id="Прямоугольник 54" o:spid="_x0000_s1081" style="position:absolute;width:90538;height:9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" fillcolor="#d9e2f3 [660]" strokecolor="#cfcdcd [2894]" strokeweight="1pt"/>
                <v:shape id="Надпись 55" o:spid="_x0000_s1082" type="#_x0000_t202" style="position:absolute;left:682;top:192;width:87569;height:87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" fillcolor="white [3201]" strokeweight=".5pt">
                  <v:textbox>
                    <w:txbxContent>
                      <w:p w14:paraId="358194DB"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createHeartParticles</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Vector3 position)</w:t>
                        </w:r>
                      </w:p>
                      <w:p w14:paraId="47387445"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BD14552"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Instantiate(</w:t>
                        </w:r>
                        <w:proofErr w:type="spellStart"/>
                        <w:proofErr w:type="gramEnd"/>
                        <w:r>
                          <w:rPr>
                            <w:rFonts w:ascii="Consolas" w:eastAsiaTheme="minorHAnsi" w:hAnsi="Consolas" w:cs="Consolas"/>
                            <w:color w:val="000000"/>
                            <w:sz w:val="19"/>
                            <w:szCs w:val="19"/>
                            <w:lang w:val="en-US" w:eastAsia="en-US"/>
                          </w:rPr>
                          <w:t>heartParticlePrefab</w:t>
                        </w:r>
                        <w:proofErr w:type="spellEnd"/>
                        <w:r>
                          <w:rPr>
                            <w:rFonts w:ascii="Consolas" w:eastAsiaTheme="minorHAnsi" w:hAnsi="Consolas" w:cs="Consolas"/>
                            <w:color w:val="000000"/>
                            <w:sz w:val="19"/>
                            <w:szCs w:val="19"/>
                            <w:lang w:val="en-US" w:eastAsia="en-US"/>
                          </w:rPr>
                          <w:t xml:space="preserve">, position, </w:t>
                        </w:r>
                        <w:proofErr w:type="spellStart"/>
                        <w:r>
                          <w:rPr>
                            <w:rFonts w:ascii="Consolas" w:eastAsiaTheme="minorHAnsi" w:hAnsi="Consolas" w:cs="Consolas"/>
                            <w:color w:val="000000"/>
                            <w:sz w:val="19"/>
                            <w:szCs w:val="19"/>
                            <w:lang w:val="en-US" w:eastAsia="en-US"/>
                          </w:rPr>
                          <w:t>Quaternion.identity</w:t>
                        </w:r>
                        <w:proofErr w:type="spellEnd"/>
                        <w:r>
                          <w:rPr>
                            <w:rFonts w:ascii="Consolas" w:eastAsiaTheme="minorHAnsi" w:hAnsi="Consolas" w:cs="Consolas"/>
                            <w:color w:val="000000"/>
                            <w:sz w:val="19"/>
                            <w:szCs w:val="19"/>
                            <w:lang w:val="en-US" w:eastAsia="en-US"/>
                          </w:rPr>
                          <w:t>);</w:t>
                        </w:r>
                      </w:p>
                      <w:p w14:paraId="065D34DB"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    </w:t>
                        </w:r>
                      </w:p>
                      <w:p w14:paraId="40C175C6"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createBloodParticles</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Vector3 position)</w:t>
                        </w:r>
                      </w:p>
                      <w:p w14:paraId="58CFF9F4"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DB4FB5A"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Instantiate(</w:t>
                        </w:r>
                        <w:proofErr w:type="spellStart"/>
                        <w:proofErr w:type="gramEnd"/>
                        <w:r>
                          <w:rPr>
                            <w:rFonts w:ascii="Consolas" w:eastAsiaTheme="minorHAnsi" w:hAnsi="Consolas" w:cs="Consolas"/>
                            <w:color w:val="000000"/>
                            <w:sz w:val="19"/>
                            <w:szCs w:val="19"/>
                            <w:lang w:val="en-US" w:eastAsia="en-US"/>
                          </w:rPr>
                          <w:t>bloodPrefab</w:t>
                        </w:r>
                        <w:proofErr w:type="spellEnd"/>
                        <w:r>
                          <w:rPr>
                            <w:rFonts w:ascii="Consolas" w:eastAsiaTheme="minorHAnsi" w:hAnsi="Consolas" w:cs="Consolas"/>
                            <w:color w:val="000000"/>
                            <w:sz w:val="19"/>
                            <w:szCs w:val="19"/>
                            <w:lang w:val="en-US" w:eastAsia="en-US"/>
                          </w:rPr>
                          <w:t xml:space="preserve">, position, </w:t>
                        </w:r>
                        <w:proofErr w:type="spellStart"/>
                        <w:r>
                          <w:rPr>
                            <w:rFonts w:ascii="Consolas" w:eastAsiaTheme="minorHAnsi" w:hAnsi="Consolas" w:cs="Consolas"/>
                            <w:color w:val="000000"/>
                            <w:sz w:val="19"/>
                            <w:szCs w:val="19"/>
                            <w:lang w:val="en-US" w:eastAsia="en-US"/>
                          </w:rPr>
                          <w:t>Quaternion.identity</w:t>
                        </w:r>
                        <w:proofErr w:type="spellEnd"/>
                        <w:r>
                          <w:rPr>
                            <w:rFonts w:ascii="Consolas" w:eastAsiaTheme="minorHAnsi" w:hAnsi="Consolas" w:cs="Consolas"/>
                            <w:color w:val="000000"/>
                            <w:sz w:val="19"/>
                            <w:szCs w:val="19"/>
                            <w:lang w:val="en-US" w:eastAsia="en-US"/>
                          </w:rPr>
                          <w:t>);</w:t>
                        </w:r>
                      </w:p>
                      <w:p w14:paraId="631B933F"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3ECB2C7"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p>
                      <w:p w14:paraId="1A933C6F"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FF"/>
                            <w:sz w:val="19"/>
                            <w:szCs w:val="19"/>
                            <w:lang w:val="en-US" w:eastAsia="en-US"/>
                          </w:rPr>
                          <w:t>OnTriggerEnter</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Collider other)</w:t>
                        </w:r>
                      </w:p>
                      <w:p w14:paraId="1D823462"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7206713"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otherGameObject</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other.gameObject</w:t>
                        </w:r>
                        <w:proofErr w:type="spellEnd"/>
                        <w:proofErr w:type="gramEnd"/>
                        <w:r>
                          <w:rPr>
                            <w:rFonts w:ascii="Consolas" w:eastAsiaTheme="minorHAnsi" w:hAnsi="Consolas" w:cs="Consolas"/>
                            <w:color w:val="000000"/>
                            <w:sz w:val="19"/>
                            <w:szCs w:val="19"/>
                            <w:lang w:val="en-US" w:eastAsia="en-US"/>
                          </w:rPr>
                          <w:t>;</w:t>
                        </w:r>
                      </w:p>
                      <w:p w14:paraId="211F04B8"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collected = </w:t>
                        </w:r>
                        <w:proofErr w:type="gramStart"/>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roofErr w:type="gramEnd"/>
                      </w:p>
                      <w:p w14:paraId="3E04BEE4"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other.tag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"Heart"</w:t>
                        </w:r>
                        <w:r>
                          <w:rPr>
                            <w:rFonts w:ascii="Consolas" w:eastAsiaTheme="minorHAnsi" w:hAnsi="Consolas" w:cs="Consolas"/>
                            <w:color w:val="000000"/>
                            <w:sz w:val="19"/>
                            <w:szCs w:val="19"/>
                            <w:lang w:val="en-US" w:eastAsia="en-US"/>
                          </w:rPr>
                          <w:t>)</w:t>
                        </w:r>
                      </w:p>
                      <w:p w14:paraId="571C0592"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90E9C96"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player.AddHealthPoint</w:t>
                        </w:r>
                        <w:proofErr w:type="spellEnd"/>
                        <w:proofErr w:type="gram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heartValue</w:t>
                        </w:r>
                        <w:proofErr w:type="spellEnd"/>
                        <w:r>
                          <w:rPr>
                            <w:rFonts w:ascii="Consolas" w:eastAsiaTheme="minorHAnsi" w:hAnsi="Consolas" w:cs="Consolas"/>
                            <w:color w:val="000000"/>
                            <w:sz w:val="19"/>
                            <w:szCs w:val="19"/>
                            <w:lang w:val="en-US" w:eastAsia="en-US"/>
                          </w:rPr>
                          <w:t>);</w:t>
                        </w:r>
                      </w:p>
                      <w:p w14:paraId="709A0B91"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SoundSource.PlayOneShot</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heartSound</w:t>
                        </w:r>
                        <w:proofErr w:type="spellEnd"/>
                        <w:proofErr w:type="gramStart"/>
                        <w:r>
                          <w:rPr>
                            <w:rFonts w:ascii="Consolas" w:eastAsiaTheme="minorHAnsi" w:hAnsi="Consolas" w:cs="Consolas"/>
                            <w:color w:val="000000"/>
                            <w:sz w:val="19"/>
                            <w:szCs w:val="19"/>
                            <w:lang w:val="en-US" w:eastAsia="en-US"/>
                          </w:rPr>
                          <w:t>);</w:t>
                        </w:r>
                        <w:proofErr w:type="gramEnd"/>
                      </w:p>
                      <w:p w14:paraId="60BABB26"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createHeartParticles</w:t>
                        </w:r>
                        <w:proofErr w:type="spellEnd"/>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otherGameObject.transform.position</w:t>
                        </w:r>
                        <w:proofErr w:type="spellEnd"/>
                        <w:r>
                          <w:rPr>
                            <w:rFonts w:ascii="Consolas" w:eastAsiaTheme="minorHAnsi" w:hAnsi="Consolas" w:cs="Consolas"/>
                            <w:color w:val="000000"/>
                            <w:sz w:val="19"/>
                            <w:szCs w:val="19"/>
                            <w:lang w:val="en-US" w:eastAsia="en-US"/>
                          </w:rPr>
                          <w:t>);</w:t>
                        </w:r>
                      </w:p>
                      <w:p w14:paraId="76AA9C35"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collected = </w:t>
                        </w:r>
                        <w:proofErr w:type="gramStart"/>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roofErr w:type="gramEnd"/>
                      </w:p>
                      <w:p w14:paraId="0A37A3AE"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38EF898"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p>
                      <w:p w14:paraId="6EE3A367"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otherGameObject.tag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"Saw"</w:t>
                        </w:r>
                        <w:r>
                          <w:rPr>
                            <w:rFonts w:ascii="Consolas" w:eastAsiaTheme="minorHAnsi" w:hAnsi="Consolas" w:cs="Consolas"/>
                            <w:color w:val="000000"/>
                            <w:sz w:val="19"/>
                            <w:szCs w:val="19"/>
                            <w:lang w:val="en-US" w:eastAsia="en-US"/>
                          </w:rPr>
                          <w:t>)</w:t>
                        </w:r>
                      </w:p>
                      <w:p w14:paraId="2E008B7F"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5F46253"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player.removeHealthPoint</w:t>
                        </w:r>
                        <w:proofErr w:type="spellEnd"/>
                        <w:proofErr w:type="gramEnd"/>
                        <w:r>
                          <w:rPr>
                            <w:rFonts w:ascii="Consolas" w:eastAsiaTheme="minorHAnsi" w:hAnsi="Consolas" w:cs="Consolas"/>
                            <w:color w:val="000000"/>
                            <w:sz w:val="19"/>
                            <w:szCs w:val="19"/>
                            <w:lang w:val="en-US" w:eastAsia="en-US"/>
                          </w:rPr>
                          <w:t>();</w:t>
                        </w:r>
                      </w:p>
                      <w:p w14:paraId="6B6CE629"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createBloodParticles</w:t>
                        </w:r>
                        <w:proofErr w:type="spellEnd"/>
                        <w:r>
                          <w:rPr>
                            <w:rFonts w:ascii="Consolas" w:eastAsiaTheme="minorHAnsi" w:hAnsi="Consolas" w:cs="Consolas"/>
                            <w:color w:val="000000"/>
                            <w:sz w:val="19"/>
                            <w:szCs w:val="19"/>
                            <w:lang w:val="en-US" w:eastAsia="en-US"/>
                          </w:rPr>
                          <w:t>(</w:t>
                        </w:r>
                        <w:proofErr w:type="spellStart"/>
                        <w:proofErr w:type="gramStart"/>
                        <w:r>
                          <w:rPr>
                            <w:rFonts w:ascii="Consolas" w:eastAsiaTheme="minorHAnsi" w:hAnsi="Consolas" w:cs="Consolas"/>
                            <w:color w:val="000000"/>
                            <w:sz w:val="19"/>
                            <w:szCs w:val="19"/>
                            <w:lang w:val="en-US" w:eastAsia="en-US"/>
                          </w:rPr>
                          <w:t>other.transform</w:t>
                        </w:r>
                        <w:proofErr w:type="gramEnd"/>
                        <w:r>
                          <w:rPr>
                            <w:rFonts w:ascii="Consolas" w:eastAsiaTheme="minorHAnsi" w:hAnsi="Consolas" w:cs="Consolas"/>
                            <w:color w:val="000000"/>
                            <w:sz w:val="19"/>
                            <w:szCs w:val="19"/>
                            <w:lang w:val="en-US" w:eastAsia="en-US"/>
                          </w:rPr>
                          <w:t>.position</w:t>
                        </w:r>
                        <w:proofErr w:type="spellEnd"/>
                        <w:r>
                          <w:rPr>
                            <w:rFonts w:ascii="Consolas" w:eastAsiaTheme="minorHAnsi" w:hAnsi="Consolas" w:cs="Consolas"/>
                            <w:color w:val="000000"/>
                            <w:sz w:val="19"/>
                            <w:szCs w:val="19"/>
                            <w:lang w:val="en-US" w:eastAsia="en-US"/>
                          </w:rPr>
                          <w:t>);</w:t>
                        </w:r>
                      </w:p>
                      <w:p w14:paraId="4BC6B532"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SoundSource.PlayOneShot</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sawSound</w:t>
                        </w:r>
                        <w:proofErr w:type="spellEnd"/>
                        <w:proofErr w:type="gramStart"/>
                        <w:r>
                          <w:rPr>
                            <w:rFonts w:ascii="Consolas" w:eastAsiaTheme="minorHAnsi" w:hAnsi="Consolas" w:cs="Consolas"/>
                            <w:color w:val="000000"/>
                            <w:sz w:val="19"/>
                            <w:szCs w:val="19"/>
                            <w:lang w:val="en-US" w:eastAsia="en-US"/>
                          </w:rPr>
                          <w:t>);</w:t>
                        </w:r>
                        <w:proofErr w:type="gramEnd"/>
                      </w:p>
                      <w:p w14:paraId="21221436"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36E1550"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val="en-US" w:eastAsia="en-US"/>
                          </w:rPr>
                          <w:br/>
                        </w:r>
                        <w:r>
                          <w:rPr>
                            <w:rFonts w:ascii="Consolas" w:eastAsiaTheme="minorHAnsi" w:hAnsi="Consolas" w:cs="Consolas"/>
                            <w:color w:val="000000"/>
                            <w:sz w:val="19"/>
                            <w:szCs w:val="19"/>
                            <w:lang w:val="en-US" w:eastAsia="en-US"/>
                          </w:rPr>
                          <w:br/>
                          <w:t>//////</w:t>
                        </w:r>
                      </w:p>
                      <w:p w14:paraId="213472A9"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(icy)</w:t>
                        </w:r>
                      </w:p>
                      <w:p w14:paraId="741F73A4"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5A447E5"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moveDirection</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lastMoveDirection</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slideSpeed</w:t>
                        </w:r>
                        <w:proofErr w:type="spellEnd"/>
                        <w:r>
                          <w:rPr>
                            <w:rFonts w:ascii="Consolas" w:eastAsiaTheme="minorHAnsi" w:hAnsi="Consolas" w:cs="Consolas"/>
                            <w:color w:val="000000"/>
                            <w:sz w:val="19"/>
                            <w:szCs w:val="19"/>
                            <w:lang w:val="en-US" w:eastAsia="en-US"/>
                          </w:rPr>
                          <w:t>;</w:t>
                        </w:r>
                        <w:proofErr w:type="gramEnd"/>
                      </w:p>
                      <w:p w14:paraId="3A671CFE"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isParticleRunning</w:t>
                        </w:r>
                        <w:proofErr w:type="spellEnd"/>
                        <w:proofErr w:type="gramEnd"/>
                        <w:r>
                          <w:rPr>
                            <w:rFonts w:ascii="Consolas" w:eastAsiaTheme="minorHAnsi" w:hAnsi="Consolas" w:cs="Consolas"/>
                            <w:color w:val="000000"/>
                            <w:sz w:val="19"/>
                            <w:szCs w:val="19"/>
                            <w:lang w:val="en-US" w:eastAsia="en-US"/>
                          </w:rPr>
                          <w:t>)</w:t>
                        </w:r>
                      </w:p>
                      <w:p w14:paraId="20D01F68"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B51982B"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Instantiate(</w:t>
                        </w:r>
                        <w:proofErr w:type="spellStart"/>
                        <w:proofErr w:type="gramEnd"/>
                        <w:r>
                          <w:rPr>
                            <w:rFonts w:ascii="Consolas" w:eastAsiaTheme="minorHAnsi" w:hAnsi="Consolas" w:cs="Consolas"/>
                            <w:color w:val="000000"/>
                            <w:sz w:val="19"/>
                            <w:szCs w:val="19"/>
                            <w:lang w:val="en-US" w:eastAsia="en-US"/>
                          </w:rPr>
                          <w:t>snowParticles,transform.localPosition</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Quaternion.identity</w:t>
                        </w:r>
                        <w:proofErr w:type="spellEnd"/>
                        <w:r>
                          <w:rPr>
                            <w:rFonts w:ascii="Consolas" w:eastAsiaTheme="minorHAnsi" w:hAnsi="Consolas" w:cs="Consolas"/>
                            <w:color w:val="000000"/>
                            <w:sz w:val="19"/>
                            <w:szCs w:val="19"/>
                            <w:lang w:val="en-US" w:eastAsia="en-US"/>
                          </w:rPr>
                          <w:t>);</w:t>
                        </w:r>
                      </w:p>
                      <w:p w14:paraId="34479D16"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isParticleRunning</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roofErr w:type="gramEnd"/>
                      </w:p>
                      <w:p w14:paraId="3A622B63"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32738FF"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canJump</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roofErr w:type="gramEnd"/>
                      </w:p>
                      <w:p w14:paraId="72C28C24" w14:textId="77777777" w:rsidR="002D0698" w:rsidRPr="008251ED" w:rsidRDefault="002D0698" w:rsidP="007154D8">
                        <w:pPr>
                          <w:autoSpaceDE w:val="0"/>
                          <w:autoSpaceDN w:val="0"/>
                          <w:adjustRightInd w:val="0"/>
                          <w:rPr>
                            <w:lang w:val="en-US"/>
                          </w:rPr>
                        </w:pPr>
                        <w:r>
                          <w:rPr>
                            <w:rFonts w:ascii="Consolas" w:eastAsiaTheme="minorHAnsi" w:hAnsi="Consolas" w:cs="Consolas"/>
                            <w:color w:val="000000"/>
                            <w:sz w:val="19"/>
                            <w:szCs w:val="19"/>
                            <w:lang w:val="en-US" w:eastAsia="en-US"/>
                          </w:rPr>
                          <w:t xml:space="preserve">            }</w:t>
                        </w:r>
                      </w:p>
                    </w:txbxContent>
                  </v:textbox>
                </v:shape>
                <w10:anchorlock/>
              </v:group>
            </w:pict>
          </mc:Fallback>
        </mc:AlternateContent>
      </w:r>
    </w:p>
    <w:p w14:paraId="578D8AC4" w14:textId="541E5E35" w:rsidR="007154D8" w:rsidRPr="00DE720C" w:rsidRDefault="009A2FC6" w:rsidP="00E97D21">
      <w:pPr>
        <w:pStyle w:val="Antrat"/>
        <w:jc w:val="center"/>
        <w:rPr>
          <w:lang w:val="en-US"/>
        </w:rPr>
      </w:pPr>
      <w:bookmarkStart w:id="52" w:name="_Toc72692499"/>
      <w:proofErr w:type="spellStart"/>
      <w:r>
        <w:t>Table</w:t>
      </w:r>
      <w:proofErr w:type="spellEnd"/>
      <w:r>
        <w:t xml:space="preserve"> </w:t>
      </w:r>
      <w:r>
        <w:fldChar w:fldCharType="begin"/>
      </w:r>
      <w:r>
        <w:instrText xml:space="preserve"> SEQ Table \* ARABIC </w:instrText>
      </w:r>
      <w:r>
        <w:fldChar w:fldCharType="separate"/>
      </w:r>
      <w:r w:rsidR="00071371">
        <w:rPr>
          <w:noProof/>
        </w:rPr>
        <w:t>13</w:t>
      </w:r>
      <w:r>
        <w:fldChar w:fldCharType="end"/>
      </w:r>
      <w:r>
        <w:t xml:space="preserve">. </w:t>
      </w:r>
      <w:r w:rsidR="007154D8">
        <w:rPr>
          <w:lang w:val="en-US"/>
        </w:rPr>
        <w:t>Particles</w:t>
      </w:r>
      <w:bookmarkEnd w:id="52"/>
    </w:p>
    <w:p w14:paraId="282F3143" w14:textId="77777777" w:rsidR="007154D8" w:rsidRDefault="007154D8" w:rsidP="00DE720C">
      <w:pPr>
        <w:rPr>
          <w:i/>
          <w:iCs/>
          <w:color w:val="C45911" w:themeColor="accent2" w:themeShade="BF"/>
          <w:lang w:val="en-US"/>
        </w:rPr>
      </w:pPr>
    </w:p>
    <w:p w14:paraId="7702D416" w14:textId="77777777" w:rsidR="00DE720C" w:rsidRPr="00DE720C" w:rsidRDefault="00DE720C" w:rsidP="00DE720C">
      <w:pPr>
        <w:rPr>
          <w:color w:val="C45911" w:themeColor="accent2" w:themeShade="BF"/>
          <w:lang w:val="en-US"/>
        </w:rPr>
      </w:pPr>
    </w:p>
    <w:p w14:paraId="60A3BBBB" w14:textId="77777777" w:rsidR="00DE720C" w:rsidRPr="00DE720C" w:rsidRDefault="00DE720C" w:rsidP="00DE720C">
      <w:pPr>
        <w:rPr>
          <w:lang w:val="en-US"/>
        </w:rPr>
      </w:pPr>
    </w:p>
    <w:p w14:paraId="31B87BE3" w14:textId="7AE6F9E5" w:rsidR="00825742" w:rsidRDefault="00825742" w:rsidP="00825742">
      <w:pPr>
        <w:pStyle w:val="Antrat2"/>
        <w:rPr>
          <w:b/>
          <w:bCs/>
          <w:color w:val="auto"/>
          <w:sz w:val="32"/>
          <w:szCs w:val="32"/>
          <w:lang w:val="en-US"/>
        </w:rPr>
      </w:pPr>
      <w:bookmarkStart w:id="53" w:name="_Toc72692442"/>
      <w:r w:rsidRPr="00825742">
        <w:rPr>
          <w:b/>
          <w:bCs/>
          <w:color w:val="auto"/>
          <w:sz w:val="32"/>
          <w:szCs w:val="32"/>
          <w:lang w:val="en-US"/>
        </w:rPr>
        <w:t>Task #</w:t>
      </w:r>
      <w:r>
        <w:rPr>
          <w:b/>
          <w:bCs/>
          <w:color w:val="auto"/>
          <w:sz w:val="32"/>
          <w:szCs w:val="32"/>
          <w:lang w:val="en-US"/>
        </w:rPr>
        <w:t>6</w:t>
      </w:r>
      <w:r w:rsidRPr="00825742">
        <w:rPr>
          <w:b/>
          <w:bCs/>
          <w:color w:val="auto"/>
          <w:sz w:val="32"/>
          <w:szCs w:val="32"/>
          <w:lang w:val="en-US"/>
        </w:rPr>
        <w:t xml:space="preserve">. </w:t>
      </w:r>
      <w:r>
        <w:rPr>
          <w:b/>
          <w:bCs/>
          <w:color w:val="auto"/>
          <w:sz w:val="32"/>
          <w:szCs w:val="32"/>
          <w:lang w:val="en-US"/>
        </w:rPr>
        <w:t>Adding custom skybox</w:t>
      </w:r>
      <w:bookmarkEnd w:id="53"/>
    </w:p>
    <w:p w14:paraId="5C7C2B11" w14:textId="2F1AA632" w:rsidR="00DE720C" w:rsidRPr="00DE720C" w:rsidRDefault="00DE720C" w:rsidP="00DE720C">
      <w:pPr>
        <w:rPr>
          <w:color w:val="C45911" w:themeColor="accent2" w:themeShade="BF"/>
          <w:lang w:val="en-US"/>
        </w:rPr>
      </w:pPr>
      <w:r w:rsidRPr="00990400">
        <w:rPr>
          <w:lang w:val="en-US"/>
        </w:rPr>
        <w:t>Description of implementation (3-5 sentences)</w:t>
      </w:r>
      <w:r>
        <w:rPr>
          <w:lang w:val="en-US"/>
        </w:rPr>
        <w:t xml:space="preserve">. </w:t>
      </w:r>
      <w:r>
        <w:rPr>
          <w:i/>
          <w:iCs/>
          <w:color w:val="C45911" w:themeColor="accent2" w:themeShade="BF"/>
          <w:lang w:val="en-US"/>
        </w:rPr>
        <w:t xml:space="preserve">At this step, I just took the free skybox assets from asset store, which had </w:t>
      </w:r>
      <w:proofErr w:type="spellStart"/>
      <w:r>
        <w:rPr>
          <w:i/>
          <w:iCs/>
          <w:color w:val="C45911" w:themeColor="accent2" w:themeShade="BF"/>
          <w:lang w:val="en-US"/>
        </w:rPr>
        <w:t>cubemaps</w:t>
      </w:r>
      <w:proofErr w:type="spellEnd"/>
      <w:r>
        <w:rPr>
          <w:i/>
          <w:iCs/>
          <w:color w:val="C45911" w:themeColor="accent2" w:themeShade="BF"/>
          <w:lang w:val="en-US"/>
        </w:rPr>
        <w:t xml:space="preserve">, so it gives me a </w:t>
      </w:r>
      <w:proofErr w:type="gramStart"/>
      <w:r>
        <w:rPr>
          <w:i/>
          <w:iCs/>
          <w:color w:val="C45911" w:themeColor="accent2" w:themeShade="BF"/>
          <w:lang w:val="en-US"/>
        </w:rPr>
        <w:t>good quality skyboxes</w:t>
      </w:r>
      <w:proofErr w:type="gramEnd"/>
      <w:r>
        <w:rPr>
          <w:i/>
          <w:iCs/>
          <w:color w:val="C45911" w:themeColor="accent2" w:themeShade="BF"/>
          <w:lang w:val="en-US"/>
        </w:rPr>
        <w:t xml:space="preserve"> and I can change them if I wish easily as well. The source for it will be in the source lists. </w:t>
      </w:r>
    </w:p>
    <w:p w14:paraId="0A0DD156" w14:textId="77777777" w:rsidR="00DE720C" w:rsidRPr="00DE720C" w:rsidRDefault="00DE720C" w:rsidP="00DE720C">
      <w:pPr>
        <w:rPr>
          <w:lang w:val="en-US"/>
        </w:rPr>
      </w:pPr>
    </w:p>
    <w:p w14:paraId="46FB0961" w14:textId="596FB194" w:rsidR="00DE720C" w:rsidRPr="00DE720C" w:rsidRDefault="00825742" w:rsidP="00DE720C">
      <w:pPr>
        <w:pStyle w:val="Antrat2"/>
        <w:rPr>
          <w:b/>
          <w:bCs/>
          <w:color w:val="auto"/>
          <w:sz w:val="32"/>
          <w:szCs w:val="32"/>
          <w:lang w:val="en-US"/>
        </w:rPr>
      </w:pPr>
      <w:bookmarkStart w:id="54" w:name="_Toc72692443"/>
      <w:r w:rsidRPr="00825742">
        <w:rPr>
          <w:b/>
          <w:bCs/>
          <w:color w:val="auto"/>
          <w:sz w:val="32"/>
          <w:szCs w:val="32"/>
          <w:lang w:val="en-US"/>
        </w:rPr>
        <w:t>Task #</w:t>
      </w:r>
      <w:r>
        <w:rPr>
          <w:b/>
          <w:bCs/>
          <w:color w:val="auto"/>
          <w:sz w:val="32"/>
          <w:szCs w:val="32"/>
          <w:lang w:val="en-US"/>
        </w:rPr>
        <w:t>7</w:t>
      </w:r>
      <w:r w:rsidRPr="00825742">
        <w:rPr>
          <w:b/>
          <w:bCs/>
          <w:color w:val="auto"/>
          <w:sz w:val="32"/>
          <w:szCs w:val="32"/>
          <w:lang w:val="en-US"/>
        </w:rPr>
        <w:t xml:space="preserve">. </w:t>
      </w:r>
      <w:r>
        <w:rPr>
          <w:b/>
          <w:bCs/>
          <w:color w:val="auto"/>
          <w:sz w:val="32"/>
          <w:szCs w:val="32"/>
          <w:lang w:val="en-US"/>
        </w:rPr>
        <w:t>Creating physics material</w:t>
      </w:r>
      <w:bookmarkEnd w:id="54"/>
    </w:p>
    <w:p w14:paraId="278D358D" w14:textId="2E00A327" w:rsidR="00DE720C" w:rsidRDefault="00DE720C" w:rsidP="00DE720C">
      <w:pPr>
        <w:rPr>
          <w:i/>
          <w:iCs/>
          <w:color w:val="C45911" w:themeColor="accent2" w:themeShade="BF"/>
          <w:lang w:val="en-US"/>
        </w:rPr>
      </w:pPr>
      <w:r w:rsidRPr="00990400">
        <w:rPr>
          <w:lang w:val="en-US"/>
        </w:rPr>
        <w:t>Description of implementation (3-5 sentences)</w:t>
      </w:r>
      <w:r>
        <w:rPr>
          <w:lang w:val="en-US"/>
        </w:rPr>
        <w:t xml:space="preserve">. </w:t>
      </w:r>
      <w:r>
        <w:rPr>
          <w:i/>
          <w:iCs/>
          <w:color w:val="C45911" w:themeColor="accent2" w:themeShade="BF"/>
          <w:lang w:val="en-US"/>
        </w:rPr>
        <w:t xml:space="preserve">I have decided to go with 3 physics materials – solid ground, icy ground and </w:t>
      </w:r>
      <w:proofErr w:type="gramStart"/>
      <w:r>
        <w:rPr>
          <w:i/>
          <w:iCs/>
          <w:color w:val="C45911" w:themeColor="accent2" w:themeShade="BF"/>
          <w:lang w:val="en-US"/>
        </w:rPr>
        <w:t>honey combs</w:t>
      </w:r>
      <w:proofErr w:type="gramEnd"/>
      <w:r>
        <w:rPr>
          <w:i/>
          <w:iCs/>
          <w:color w:val="C45911" w:themeColor="accent2" w:themeShade="BF"/>
          <w:lang w:val="en-US"/>
        </w:rPr>
        <w:t xml:space="preserve">. If you step on icy, it gives you a feeling that </w:t>
      </w:r>
      <w:proofErr w:type="gramStart"/>
      <w:r>
        <w:rPr>
          <w:i/>
          <w:iCs/>
          <w:color w:val="C45911" w:themeColor="accent2" w:themeShade="BF"/>
          <w:lang w:val="en-US"/>
        </w:rPr>
        <w:t>you’re</w:t>
      </w:r>
      <w:proofErr w:type="gramEnd"/>
      <w:r>
        <w:rPr>
          <w:i/>
          <w:iCs/>
          <w:color w:val="C45911" w:themeColor="accent2" w:themeShade="BF"/>
          <w:lang w:val="en-US"/>
        </w:rPr>
        <w:t xml:space="preserve"> </w:t>
      </w:r>
      <w:r>
        <w:rPr>
          <w:i/>
          <w:iCs/>
          <w:color w:val="C45911" w:themeColor="accent2" w:themeShade="BF"/>
          <w:lang w:val="en-US"/>
        </w:rPr>
        <w:lastRenderedPageBreak/>
        <w:t xml:space="preserve">sliding by taking your last position and multiplying it by slide speed that you set. On </w:t>
      </w:r>
      <w:proofErr w:type="gramStart"/>
      <w:r>
        <w:rPr>
          <w:i/>
          <w:iCs/>
          <w:color w:val="C45911" w:themeColor="accent2" w:themeShade="BF"/>
          <w:lang w:val="en-US"/>
        </w:rPr>
        <w:t>honey comb</w:t>
      </w:r>
      <w:proofErr w:type="gramEnd"/>
      <w:r>
        <w:rPr>
          <w:i/>
          <w:iCs/>
          <w:color w:val="C45911" w:themeColor="accent2" w:themeShade="BF"/>
          <w:lang w:val="en-US"/>
        </w:rPr>
        <w:t xml:space="preserve">, you’re moving a lot slower and you are not able to jump at all. </w:t>
      </w:r>
    </w:p>
    <w:p w14:paraId="6733B1EA" w14:textId="77777777" w:rsidR="007154D8" w:rsidRPr="00990400" w:rsidRDefault="007154D8" w:rsidP="007154D8">
      <w:pPr>
        <w:jc w:val="center"/>
        <w:rPr>
          <w:lang w:val="en-US"/>
        </w:rPr>
      </w:pPr>
      <w:r w:rsidRPr="00990400">
        <w:rPr>
          <w:noProof/>
          <w:lang w:val="en-US"/>
        </w:rPr>
        <mc:AlternateContent>
          <mc:Choice Requires="wpg">
            <w:drawing>
              <wp:inline distT="0" distB="0" distL="0" distR="0" wp14:anchorId="38397D1E" wp14:editId="1081BD3F">
                <wp:extent cx="2279073" cy="1745673"/>
                <wp:effectExtent l="0" t="0" r="26035" b="26035"/>
                <wp:docPr id="1400703349" name="Группа 50"/>
                <wp:cNvGraphicFramePr/>
                <a:graphic xmlns:a="http://schemas.openxmlformats.org/drawingml/2006/main">
                  <a:graphicData uri="http://schemas.microsoft.com/office/word/2010/wordprocessingGroup">
                    <wpg:wgp>
                      <wpg:cNvGrpSpPr/>
                      <wpg:grpSpPr>
                        <a:xfrm>
                          <a:off x="0" y="0"/>
                          <a:ext cx="2279073" cy="1745673"/>
                          <a:chOff x="0" y="0"/>
                          <a:chExt cx="3353158" cy="1732402"/>
                        </a:xfrm>
                      </wpg:grpSpPr>
                      <wps:wsp>
                        <wps:cNvPr id="1400703350" name="Прямоугольник 51"/>
                        <wps:cNvSpPr/>
                        <wps:spPr>
                          <a:xfrm>
                            <a:off x="0" y="0"/>
                            <a:ext cx="3353158" cy="1732402"/>
                          </a:xfrm>
                          <a:prstGeom prst="rect">
                            <a:avLst/>
                          </a:prstGeom>
                          <a:solidFill>
                            <a:schemeClr val="bg1">
                              <a:lumMod val="75000"/>
                            </a:schemeClr>
                          </a:solidFill>
                          <a:ln>
                            <a:solidFill>
                              <a:schemeClr val="tx1">
                                <a:lumMod val="50000"/>
                                <a:lumOff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703351" name="Надпись 52"/>
                        <wps:cNvSpPr txBox="1"/>
                        <wps:spPr>
                          <a:xfrm>
                            <a:off x="289529" y="135066"/>
                            <a:ext cx="2558948" cy="1401504"/>
                          </a:xfrm>
                          <a:prstGeom prst="rect">
                            <a:avLst/>
                          </a:prstGeom>
                          <a:solidFill>
                            <a:schemeClr val="lt1"/>
                          </a:solidFill>
                          <a:ln w="6350">
                            <a:solidFill>
                              <a:prstClr val="black"/>
                            </a:solidFill>
                          </a:ln>
                        </wps:spPr>
                        <wps:txbx>
                          <w:txbxContent>
                            <w:p w14:paraId="683804A2" w14:textId="77777777" w:rsidR="002D0698" w:rsidRPr="00990400" w:rsidRDefault="002D0698" w:rsidP="007154D8">
                              <w:pPr>
                                <w:jc w:val="center"/>
                                <w:rPr>
                                  <w:lang w:val="en-US"/>
                                </w:rPr>
                              </w:pPr>
                              <w:r>
                                <w:rPr>
                                  <w:noProof/>
                                </w:rPr>
                                <w:drawing>
                                  <wp:inline distT="0" distB="0" distL="0" distR="0" wp14:anchorId="4816AB8B" wp14:editId="28BFD488">
                                    <wp:extent cx="1550035" cy="1314450"/>
                                    <wp:effectExtent l="0" t="0" r="0" b="0"/>
                                    <wp:docPr id="1400703387" name="Picture 1400703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50035" cy="1314450"/>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8397D1E" id="_x0000_s1083" style="width:179.45pt;height:137.45pt;mso-position-horizontal-relative:char;mso-position-vertical-relative:line" coordsize="33531,17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">
                <v:rect id="Прямоугольник 51" o:spid="_x0000_s1084" style="position:absolute;width:33531;height:17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" fillcolor="#bfbfbf [2412]" strokecolor="gray [1629]" strokeweight="1pt"/>
                <v:shape id="Надпись 52" o:spid="_x0000_s1085" type="#_x0000_t202" style="position:absolute;left:2895;top:1350;width:25589;height:140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" fillcolor="white [3201]" strokeweight=".5pt">
                  <v:textbox>
                    <w:txbxContent>
                      <w:p w14:paraId="683804A2" w14:textId="77777777" w:rsidR="002D0698" w:rsidRPr="00990400" w:rsidRDefault="002D0698" w:rsidP="007154D8">
                        <w:pPr>
                          <w:jc w:val="center"/>
                          <w:rPr>
                            <w:lang w:val="en-US"/>
                          </w:rPr>
                        </w:pPr>
                        <w:r>
                          <w:rPr>
                            <w:noProof/>
                          </w:rPr>
                          <w:drawing>
                            <wp:inline distT="0" distB="0" distL="0" distR="0" wp14:anchorId="4816AB8B" wp14:editId="28BFD488">
                              <wp:extent cx="1550035" cy="1314450"/>
                              <wp:effectExtent l="0" t="0" r="0" b="0"/>
                              <wp:docPr id="1400703387" name="Picture 1400703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50035" cy="1314450"/>
                                      </a:xfrm>
                                      <a:prstGeom prst="rect">
                                        <a:avLst/>
                                      </a:prstGeom>
                                    </pic:spPr>
                                  </pic:pic>
                                </a:graphicData>
                              </a:graphic>
                            </wp:inline>
                          </w:drawing>
                        </w:r>
                      </w:p>
                    </w:txbxContent>
                  </v:textbox>
                </v:shape>
                <w10:anchorlock/>
              </v:group>
            </w:pict>
          </mc:Fallback>
        </mc:AlternateContent>
      </w:r>
    </w:p>
    <w:p w14:paraId="453D3E11" w14:textId="1D7E847C" w:rsidR="007154D8" w:rsidRDefault="009A2FC6" w:rsidP="009A2FC6">
      <w:pPr>
        <w:pStyle w:val="Antrat"/>
        <w:jc w:val="center"/>
        <w:rPr>
          <w:b w:val="0"/>
          <w:lang w:val="en-US"/>
        </w:rPr>
      </w:pPr>
      <w:bookmarkStart w:id="55" w:name="_Toc72692472"/>
      <w:proofErr w:type="spellStart"/>
      <w:r>
        <w:t>Figure</w:t>
      </w:r>
      <w:proofErr w:type="spellEnd"/>
      <w:r>
        <w:t xml:space="preserve"> </w:t>
      </w:r>
      <w:r>
        <w:fldChar w:fldCharType="begin"/>
      </w:r>
      <w:r>
        <w:instrText xml:space="preserve"> SEQ Figure \* ARABIC </w:instrText>
      </w:r>
      <w:r>
        <w:fldChar w:fldCharType="separate"/>
      </w:r>
      <w:r w:rsidR="00071371">
        <w:rPr>
          <w:noProof/>
        </w:rPr>
        <w:t>11</w:t>
      </w:r>
      <w:r>
        <w:fldChar w:fldCharType="end"/>
      </w:r>
      <w:r>
        <w:t xml:space="preserve">. </w:t>
      </w:r>
      <w:r w:rsidR="007154D8">
        <w:rPr>
          <w:b w:val="0"/>
          <w:lang w:val="en-US"/>
        </w:rPr>
        <w:t>Ice floor</w:t>
      </w:r>
      <w:bookmarkEnd w:id="55"/>
    </w:p>
    <w:p w14:paraId="5982E6C5" w14:textId="77777777" w:rsidR="007154D8" w:rsidRPr="00990400" w:rsidRDefault="007154D8" w:rsidP="007154D8">
      <w:pPr>
        <w:jc w:val="center"/>
        <w:rPr>
          <w:lang w:val="en-US"/>
        </w:rPr>
      </w:pPr>
      <w:r w:rsidRPr="00990400">
        <w:rPr>
          <w:noProof/>
          <w:lang w:val="en-US"/>
        </w:rPr>
        <mc:AlternateContent>
          <mc:Choice Requires="wpg">
            <w:drawing>
              <wp:inline distT="0" distB="0" distL="0" distR="0" wp14:anchorId="5C45C917" wp14:editId="7C4061D3">
                <wp:extent cx="2279073" cy="1745673"/>
                <wp:effectExtent l="0" t="0" r="26035" b="26035"/>
                <wp:docPr id="1400703354" name="Группа 50"/>
                <wp:cNvGraphicFramePr/>
                <a:graphic xmlns:a="http://schemas.openxmlformats.org/drawingml/2006/main">
                  <a:graphicData uri="http://schemas.microsoft.com/office/word/2010/wordprocessingGroup">
                    <wpg:wgp>
                      <wpg:cNvGrpSpPr/>
                      <wpg:grpSpPr>
                        <a:xfrm>
                          <a:off x="0" y="0"/>
                          <a:ext cx="2279073" cy="1745673"/>
                          <a:chOff x="0" y="0"/>
                          <a:chExt cx="3353158" cy="1732402"/>
                        </a:xfrm>
                      </wpg:grpSpPr>
                      <wps:wsp>
                        <wps:cNvPr id="1400703355" name="Прямоугольник 51"/>
                        <wps:cNvSpPr/>
                        <wps:spPr>
                          <a:xfrm>
                            <a:off x="0" y="0"/>
                            <a:ext cx="3353158" cy="1732402"/>
                          </a:xfrm>
                          <a:prstGeom prst="rect">
                            <a:avLst/>
                          </a:prstGeom>
                          <a:solidFill>
                            <a:schemeClr val="bg1">
                              <a:lumMod val="75000"/>
                            </a:schemeClr>
                          </a:solidFill>
                          <a:ln>
                            <a:solidFill>
                              <a:schemeClr val="tx1">
                                <a:lumMod val="50000"/>
                                <a:lumOff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703356" name="Надпись 52"/>
                        <wps:cNvSpPr txBox="1"/>
                        <wps:spPr>
                          <a:xfrm>
                            <a:off x="289514" y="135056"/>
                            <a:ext cx="2870993" cy="1401504"/>
                          </a:xfrm>
                          <a:prstGeom prst="rect">
                            <a:avLst/>
                          </a:prstGeom>
                          <a:solidFill>
                            <a:schemeClr val="lt1"/>
                          </a:solidFill>
                          <a:ln w="6350">
                            <a:solidFill>
                              <a:prstClr val="black"/>
                            </a:solidFill>
                          </a:ln>
                        </wps:spPr>
                        <wps:txbx>
                          <w:txbxContent>
                            <w:p w14:paraId="6249217F" w14:textId="77777777" w:rsidR="002D0698" w:rsidRPr="00990400" w:rsidRDefault="002D0698" w:rsidP="007154D8">
                              <w:pPr>
                                <w:jc w:val="center"/>
                                <w:rPr>
                                  <w:lang w:val="en-US"/>
                                </w:rPr>
                              </w:pPr>
                              <w:r>
                                <w:rPr>
                                  <w:noProof/>
                                </w:rPr>
                                <w:drawing>
                                  <wp:inline distT="0" distB="0" distL="0" distR="0" wp14:anchorId="2A96F8E7" wp14:editId="7CD781BE">
                                    <wp:extent cx="1761490" cy="1314450"/>
                                    <wp:effectExtent l="0" t="0" r="0" b="0"/>
                                    <wp:docPr id="1400703388" name="Picture 1400703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61490" cy="1314450"/>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C45C917" id="_x0000_s1086" style="width:179.45pt;height:137.45pt;mso-position-horizontal-relative:char;mso-position-vertical-relative:line" coordsize="33531,17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">
                <v:rect id="Прямоугольник 51" o:spid="_x0000_s1087" style="position:absolute;width:33531;height:17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" fillcolor="#bfbfbf [2412]" strokecolor="gray [1629]" strokeweight="1pt"/>
                <v:shape id="Надпись 52" o:spid="_x0000_s1088" type="#_x0000_t202" style="position:absolute;left:2895;top:1350;width:28710;height:140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" fillcolor="white [3201]" strokeweight=".5pt">
                  <v:textbox>
                    <w:txbxContent>
                      <w:p w14:paraId="6249217F" w14:textId="77777777" w:rsidR="002D0698" w:rsidRPr="00990400" w:rsidRDefault="002D0698" w:rsidP="007154D8">
                        <w:pPr>
                          <w:jc w:val="center"/>
                          <w:rPr>
                            <w:lang w:val="en-US"/>
                          </w:rPr>
                        </w:pPr>
                        <w:r>
                          <w:rPr>
                            <w:noProof/>
                          </w:rPr>
                          <w:drawing>
                            <wp:inline distT="0" distB="0" distL="0" distR="0" wp14:anchorId="2A96F8E7" wp14:editId="7CD781BE">
                              <wp:extent cx="1761490" cy="1314450"/>
                              <wp:effectExtent l="0" t="0" r="0" b="0"/>
                              <wp:docPr id="1400703388" name="Picture 1400703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61490" cy="1314450"/>
                                      </a:xfrm>
                                      <a:prstGeom prst="rect">
                                        <a:avLst/>
                                      </a:prstGeom>
                                    </pic:spPr>
                                  </pic:pic>
                                </a:graphicData>
                              </a:graphic>
                            </wp:inline>
                          </w:drawing>
                        </w:r>
                      </w:p>
                    </w:txbxContent>
                  </v:textbox>
                </v:shape>
                <w10:anchorlock/>
              </v:group>
            </w:pict>
          </mc:Fallback>
        </mc:AlternateContent>
      </w:r>
    </w:p>
    <w:p w14:paraId="0DDBF02E" w14:textId="58756EB4" w:rsidR="007154D8" w:rsidRDefault="009A2FC6" w:rsidP="009A2FC6">
      <w:pPr>
        <w:pStyle w:val="Antrat"/>
        <w:jc w:val="center"/>
        <w:rPr>
          <w:b w:val="0"/>
          <w:lang w:val="en-US"/>
        </w:rPr>
      </w:pPr>
      <w:bookmarkStart w:id="56" w:name="_Toc72692473"/>
      <w:proofErr w:type="spellStart"/>
      <w:r>
        <w:t>Figure</w:t>
      </w:r>
      <w:proofErr w:type="spellEnd"/>
      <w:r>
        <w:t xml:space="preserve"> </w:t>
      </w:r>
      <w:r>
        <w:fldChar w:fldCharType="begin"/>
      </w:r>
      <w:r>
        <w:instrText xml:space="preserve"> SEQ Figure \* ARABIC </w:instrText>
      </w:r>
      <w:r>
        <w:fldChar w:fldCharType="separate"/>
      </w:r>
      <w:r w:rsidR="00071371">
        <w:rPr>
          <w:noProof/>
        </w:rPr>
        <w:t>12</w:t>
      </w:r>
      <w:r>
        <w:fldChar w:fldCharType="end"/>
      </w:r>
      <w:r>
        <w:t xml:space="preserve">. </w:t>
      </w:r>
      <w:r w:rsidR="007154D8">
        <w:rPr>
          <w:b w:val="0"/>
          <w:lang w:val="en-US"/>
        </w:rPr>
        <w:t>Honey floor</w:t>
      </w:r>
      <w:bookmarkEnd w:id="56"/>
    </w:p>
    <w:p w14:paraId="4999DBAB" w14:textId="77777777" w:rsidR="007154D8" w:rsidRDefault="007154D8" w:rsidP="007154D8">
      <w:pPr>
        <w:rPr>
          <w:lang w:val="en-US" w:eastAsia="lt-LT"/>
        </w:rPr>
      </w:pPr>
    </w:p>
    <w:p w14:paraId="2E8D097C" w14:textId="77777777" w:rsidR="007154D8" w:rsidRPr="00DE720C" w:rsidRDefault="007154D8" w:rsidP="007154D8">
      <w:pPr>
        <w:rPr>
          <w:lang w:val="en-US" w:eastAsia="lt-LT"/>
        </w:rPr>
      </w:pPr>
    </w:p>
    <w:p w14:paraId="07D0C0D9" w14:textId="469C7ED7" w:rsidR="007154D8" w:rsidRPr="00990400" w:rsidRDefault="007154D8" w:rsidP="007154D8">
      <w:pPr>
        <w:jc w:val="center"/>
        <w:rPr>
          <w:lang w:val="en-US"/>
        </w:rPr>
      </w:pPr>
      <w:r w:rsidRPr="00990400">
        <w:rPr>
          <w:noProof/>
          <w:lang w:val="en-US"/>
        </w:rPr>
        <mc:AlternateContent>
          <mc:Choice Requires="wpg">
            <w:drawing>
              <wp:inline distT="0" distB="0" distL="0" distR="0" wp14:anchorId="4CF5E020" wp14:editId="0FA40ADD">
                <wp:extent cx="2279073" cy="1745673"/>
                <wp:effectExtent l="0" t="0" r="26035" b="26035"/>
                <wp:docPr id="1400703360" name="Группа 50"/>
                <wp:cNvGraphicFramePr/>
                <a:graphic xmlns:a="http://schemas.openxmlformats.org/drawingml/2006/main">
                  <a:graphicData uri="http://schemas.microsoft.com/office/word/2010/wordprocessingGroup">
                    <wpg:wgp>
                      <wpg:cNvGrpSpPr/>
                      <wpg:grpSpPr>
                        <a:xfrm>
                          <a:off x="0" y="0"/>
                          <a:ext cx="2279073" cy="1745673"/>
                          <a:chOff x="0" y="0"/>
                          <a:chExt cx="3353158" cy="1732402"/>
                        </a:xfrm>
                      </wpg:grpSpPr>
                      <wps:wsp>
                        <wps:cNvPr id="1400703361" name="Прямоугольник 51"/>
                        <wps:cNvSpPr/>
                        <wps:spPr>
                          <a:xfrm>
                            <a:off x="0" y="0"/>
                            <a:ext cx="3353158" cy="1732402"/>
                          </a:xfrm>
                          <a:prstGeom prst="rect">
                            <a:avLst/>
                          </a:prstGeom>
                          <a:solidFill>
                            <a:schemeClr val="bg1">
                              <a:lumMod val="75000"/>
                            </a:schemeClr>
                          </a:solidFill>
                          <a:ln>
                            <a:solidFill>
                              <a:schemeClr val="tx1">
                                <a:lumMod val="50000"/>
                                <a:lumOff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703362" name="Надпись 52"/>
                        <wps:cNvSpPr txBox="1"/>
                        <wps:spPr>
                          <a:xfrm>
                            <a:off x="289485" y="135037"/>
                            <a:ext cx="2465522" cy="1401504"/>
                          </a:xfrm>
                          <a:prstGeom prst="rect">
                            <a:avLst/>
                          </a:prstGeom>
                          <a:solidFill>
                            <a:schemeClr val="lt1"/>
                          </a:solidFill>
                          <a:ln w="6350">
                            <a:solidFill>
                              <a:prstClr val="black"/>
                            </a:solidFill>
                          </a:ln>
                        </wps:spPr>
                        <wps:txbx>
                          <w:txbxContent>
                            <w:p w14:paraId="72994F54" w14:textId="77777777" w:rsidR="002D0698" w:rsidRPr="00990400" w:rsidRDefault="002D0698" w:rsidP="007154D8">
                              <w:pPr>
                                <w:jc w:val="center"/>
                                <w:rPr>
                                  <w:lang w:val="en-US"/>
                                </w:rPr>
                              </w:pPr>
                              <w:r>
                                <w:rPr>
                                  <w:noProof/>
                                </w:rPr>
                                <w:drawing>
                                  <wp:inline distT="0" distB="0" distL="0" distR="0" wp14:anchorId="7E854CB6" wp14:editId="5ADCE46B">
                                    <wp:extent cx="1477010" cy="1314450"/>
                                    <wp:effectExtent l="0" t="0" r="8890" b="0"/>
                                    <wp:docPr id="1400703389" name="Picture 1400703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77010" cy="1314450"/>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CF5E020" id="_x0000_s1089" style="width:179.45pt;height:137.45pt;mso-position-horizontal-relative:char;mso-position-vertical-relative:line" coordsize="33531,17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">
                <v:rect id="Прямоугольник 51" o:spid="_x0000_s1090" style="position:absolute;width:33531;height:17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" fillcolor="#bfbfbf [2412]" strokecolor="gray [1629]" strokeweight="1pt"/>
                <v:shape id="Надпись 52" o:spid="_x0000_s1091" type="#_x0000_t202" style="position:absolute;left:2894;top:1350;width:24656;height:140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" fillcolor="white [3201]" strokeweight=".5pt">
                  <v:textbox>
                    <w:txbxContent>
                      <w:p w14:paraId="72994F54" w14:textId="77777777" w:rsidR="002D0698" w:rsidRPr="00990400" w:rsidRDefault="002D0698" w:rsidP="007154D8">
                        <w:pPr>
                          <w:jc w:val="center"/>
                          <w:rPr>
                            <w:lang w:val="en-US"/>
                          </w:rPr>
                        </w:pPr>
                        <w:r>
                          <w:rPr>
                            <w:noProof/>
                          </w:rPr>
                          <w:drawing>
                            <wp:inline distT="0" distB="0" distL="0" distR="0" wp14:anchorId="7E854CB6" wp14:editId="5ADCE46B">
                              <wp:extent cx="1477010" cy="1314450"/>
                              <wp:effectExtent l="0" t="0" r="8890" b="0"/>
                              <wp:docPr id="1400703389" name="Picture 1400703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77010" cy="1314450"/>
                                      </a:xfrm>
                                      <a:prstGeom prst="rect">
                                        <a:avLst/>
                                      </a:prstGeom>
                                    </pic:spPr>
                                  </pic:pic>
                                </a:graphicData>
                              </a:graphic>
                            </wp:inline>
                          </w:drawing>
                        </w:r>
                      </w:p>
                    </w:txbxContent>
                  </v:textbox>
                </v:shape>
                <w10:anchorlock/>
              </v:group>
            </w:pict>
          </mc:Fallback>
        </mc:AlternateContent>
      </w:r>
    </w:p>
    <w:p w14:paraId="03A51943" w14:textId="0065895D" w:rsidR="007154D8" w:rsidRDefault="009A2FC6" w:rsidP="009A2FC6">
      <w:pPr>
        <w:pStyle w:val="Antrat"/>
        <w:jc w:val="center"/>
        <w:rPr>
          <w:b w:val="0"/>
          <w:lang w:val="en-US"/>
        </w:rPr>
      </w:pPr>
      <w:bookmarkStart w:id="57" w:name="_Toc72692474"/>
      <w:proofErr w:type="spellStart"/>
      <w:r>
        <w:t>Figure</w:t>
      </w:r>
      <w:proofErr w:type="spellEnd"/>
      <w:r>
        <w:t xml:space="preserve"> </w:t>
      </w:r>
      <w:r>
        <w:fldChar w:fldCharType="begin"/>
      </w:r>
      <w:r>
        <w:instrText xml:space="preserve"> SEQ Figure \* ARABIC </w:instrText>
      </w:r>
      <w:r>
        <w:fldChar w:fldCharType="separate"/>
      </w:r>
      <w:r w:rsidR="00071371">
        <w:rPr>
          <w:noProof/>
        </w:rPr>
        <w:t>13</w:t>
      </w:r>
      <w:r>
        <w:fldChar w:fldCharType="end"/>
      </w:r>
      <w:r>
        <w:t xml:space="preserve">. </w:t>
      </w:r>
      <w:r w:rsidR="007154D8">
        <w:rPr>
          <w:b w:val="0"/>
          <w:lang w:val="en-US"/>
        </w:rPr>
        <w:t>Regular floor</w:t>
      </w:r>
      <w:bookmarkEnd w:id="57"/>
    </w:p>
    <w:p w14:paraId="6FC6C9D2" w14:textId="7CBAD804" w:rsidR="007154D8" w:rsidRDefault="007154D8" w:rsidP="007154D8">
      <w:pPr>
        <w:rPr>
          <w:lang w:val="en-US" w:eastAsia="lt-LT"/>
        </w:rPr>
      </w:pPr>
    </w:p>
    <w:p w14:paraId="18848586" w14:textId="77777777" w:rsidR="007154D8" w:rsidRPr="00990400" w:rsidRDefault="007154D8" w:rsidP="007154D8">
      <w:pPr>
        <w:rPr>
          <w:lang w:val="en-US"/>
        </w:rPr>
      </w:pPr>
      <w:r w:rsidRPr="00990400">
        <w:rPr>
          <w:noProof/>
          <w:lang w:val="en-US"/>
        </w:rPr>
        <w:lastRenderedPageBreak/>
        <mc:AlternateContent>
          <mc:Choice Requires="wpg">
            <w:drawing>
              <wp:inline distT="0" distB="0" distL="0" distR="0" wp14:anchorId="26F12DCC" wp14:editId="0D76B37E">
                <wp:extent cx="6019800" cy="8901546"/>
                <wp:effectExtent l="0" t="0" r="19050" b="13970"/>
                <wp:docPr id="1400703366" name="Группа 53"/>
                <wp:cNvGraphicFramePr/>
                <a:graphic xmlns:a="http://schemas.openxmlformats.org/drawingml/2006/main">
                  <a:graphicData uri="http://schemas.microsoft.com/office/word/2010/wordprocessingGroup">
                    <wpg:wgp>
                      <wpg:cNvGrpSpPr/>
                      <wpg:grpSpPr>
                        <a:xfrm>
                          <a:off x="0" y="0"/>
                          <a:ext cx="6019800" cy="8901546"/>
                          <a:chOff x="0" y="-10402"/>
                          <a:chExt cx="9053897" cy="922980"/>
                        </a:xfrm>
                      </wpg:grpSpPr>
                      <wps:wsp>
                        <wps:cNvPr id="1400703367" name="Прямоугольник 54"/>
                        <wps:cNvSpPr/>
                        <wps:spPr>
                          <a:xfrm>
                            <a:off x="0" y="-10402"/>
                            <a:ext cx="9053897" cy="922980"/>
                          </a:xfrm>
                          <a:prstGeom prst="rect">
                            <a:avLst/>
                          </a:prstGeom>
                          <a:solidFill>
                            <a:schemeClr val="accent1">
                              <a:lumMod val="20000"/>
                              <a:lumOff val="80000"/>
                            </a:schemeClr>
                          </a:solidFill>
                          <a:ln>
                            <a:solidFill>
                              <a:schemeClr val="bg2">
                                <a:lumMod val="9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703368" name="Надпись 55"/>
                        <wps:cNvSpPr txBox="1"/>
                        <wps:spPr>
                          <a:xfrm>
                            <a:off x="68165" y="-2007"/>
                            <a:ext cx="8182889" cy="903632"/>
                          </a:xfrm>
                          <a:prstGeom prst="rect">
                            <a:avLst/>
                          </a:prstGeom>
                          <a:solidFill>
                            <a:schemeClr val="lt1"/>
                          </a:solidFill>
                          <a:ln w="6350">
                            <a:solidFill>
                              <a:prstClr val="black"/>
                            </a:solidFill>
                          </a:ln>
                        </wps:spPr>
                        <wps:txbx>
                          <w:txbxContent>
                            <w:p w14:paraId="7BCA2DD8"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private</w:t>
                              </w: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bool</w:t>
                              </w:r>
                              <w:r w:rsidRPr="007154D8">
                                <w:rPr>
                                  <w:rFonts w:ascii="Consolas" w:eastAsiaTheme="minorHAnsi" w:hAnsi="Consolas" w:cs="Consolas"/>
                                  <w:color w:val="000000"/>
                                  <w:sz w:val="16"/>
                                  <w:szCs w:val="16"/>
                                  <w:lang w:val="en-US" w:eastAsia="en-US"/>
                                </w:rPr>
                                <w:t xml:space="preserve"> icy = </w:t>
                              </w:r>
                              <w:proofErr w:type="gramStart"/>
                              <w:r w:rsidRPr="007154D8">
                                <w:rPr>
                                  <w:rFonts w:ascii="Consolas" w:eastAsiaTheme="minorHAnsi" w:hAnsi="Consolas" w:cs="Consolas"/>
                                  <w:color w:val="0000FF"/>
                                  <w:sz w:val="16"/>
                                  <w:szCs w:val="16"/>
                                  <w:lang w:val="en-US" w:eastAsia="en-US"/>
                                </w:rPr>
                                <w:t>false</w:t>
                              </w:r>
                              <w:r w:rsidRPr="007154D8">
                                <w:rPr>
                                  <w:rFonts w:ascii="Consolas" w:eastAsiaTheme="minorHAnsi" w:hAnsi="Consolas" w:cs="Consolas"/>
                                  <w:color w:val="000000"/>
                                  <w:sz w:val="16"/>
                                  <w:szCs w:val="16"/>
                                  <w:lang w:val="en-US" w:eastAsia="en-US"/>
                                </w:rPr>
                                <w:t>;</w:t>
                              </w:r>
                              <w:proofErr w:type="gramEnd"/>
                            </w:p>
                            <w:p w14:paraId="164DB367"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private</w:t>
                              </w: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bool</w:t>
                              </w:r>
                              <w:r w:rsidRPr="007154D8">
                                <w:rPr>
                                  <w:rFonts w:ascii="Consolas" w:eastAsiaTheme="minorHAnsi" w:hAnsi="Consolas" w:cs="Consolas"/>
                                  <w:color w:val="000000"/>
                                  <w:sz w:val="16"/>
                                  <w:szCs w:val="16"/>
                                  <w:lang w:val="en-US" w:eastAsia="en-US"/>
                                </w:rPr>
                                <w:t xml:space="preserve"> honey = </w:t>
                              </w:r>
                              <w:proofErr w:type="gramStart"/>
                              <w:r w:rsidRPr="007154D8">
                                <w:rPr>
                                  <w:rFonts w:ascii="Consolas" w:eastAsiaTheme="minorHAnsi" w:hAnsi="Consolas" w:cs="Consolas"/>
                                  <w:color w:val="0000FF"/>
                                  <w:sz w:val="16"/>
                                  <w:szCs w:val="16"/>
                                  <w:lang w:val="en-US" w:eastAsia="en-US"/>
                                </w:rPr>
                                <w:t>false</w:t>
                              </w:r>
                              <w:r w:rsidRPr="007154D8">
                                <w:rPr>
                                  <w:rFonts w:ascii="Consolas" w:eastAsiaTheme="minorHAnsi" w:hAnsi="Consolas" w:cs="Consolas"/>
                                  <w:color w:val="000000"/>
                                  <w:sz w:val="16"/>
                                  <w:szCs w:val="16"/>
                                  <w:lang w:val="en-US" w:eastAsia="en-US"/>
                                </w:rPr>
                                <w:t>;</w:t>
                              </w:r>
                              <w:proofErr w:type="gramEnd"/>
                            </w:p>
                            <w:p w14:paraId="3DE83AAE"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FF"/>
                                  <w:sz w:val="16"/>
                                  <w:szCs w:val="16"/>
                                  <w:lang w:val="en-US" w:eastAsia="en-US"/>
                                </w:rPr>
                                <w:t>void</w:t>
                              </w:r>
                              <w:r w:rsidRPr="007154D8">
                                <w:rPr>
                                  <w:rFonts w:ascii="Consolas" w:eastAsiaTheme="minorHAnsi" w:hAnsi="Consolas" w:cs="Consolas"/>
                                  <w:color w:val="000000"/>
                                  <w:sz w:val="16"/>
                                  <w:szCs w:val="16"/>
                                  <w:lang w:val="en-US" w:eastAsia="en-US"/>
                                </w:rPr>
                                <w:t xml:space="preserve"> </w:t>
                              </w:r>
                              <w:proofErr w:type="spellStart"/>
                              <w:proofErr w:type="gramStart"/>
                              <w:r w:rsidRPr="007154D8">
                                <w:rPr>
                                  <w:rFonts w:ascii="Consolas" w:eastAsiaTheme="minorHAnsi" w:hAnsi="Consolas" w:cs="Consolas"/>
                                  <w:color w:val="0000FF"/>
                                  <w:sz w:val="16"/>
                                  <w:szCs w:val="16"/>
                                  <w:lang w:val="en-US" w:eastAsia="en-US"/>
                                </w:rPr>
                                <w:t>OnControllerColliderHit</w:t>
                              </w:r>
                              <w:proofErr w:type="spellEnd"/>
                              <w:r w:rsidRPr="007154D8">
                                <w:rPr>
                                  <w:rFonts w:ascii="Consolas" w:eastAsiaTheme="minorHAnsi" w:hAnsi="Consolas" w:cs="Consolas"/>
                                  <w:color w:val="000000"/>
                                  <w:sz w:val="16"/>
                                  <w:szCs w:val="16"/>
                                  <w:lang w:val="en-US" w:eastAsia="en-US"/>
                                </w:rPr>
                                <w:t>(</w:t>
                              </w:r>
                              <w:proofErr w:type="spellStart"/>
                              <w:proofErr w:type="gramEnd"/>
                              <w:r w:rsidRPr="007154D8">
                                <w:rPr>
                                  <w:rFonts w:ascii="Consolas" w:eastAsiaTheme="minorHAnsi" w:hAnsi="Consolas" w:cs="Consolas"/>
                                  <w:color w:val="000000"/>
                                  <w:sz w:val="16"/>
                                  <w:szCs w:val="16"/>
                                  <w:lang w:val="en-US" w:eastAsia="en-US"/>
                                </w:rPr>
                                <w:t>ControllerColliderHit</w:t>
                              </w:r>
                              <w:proofErr w:type="spellEnd"/>
                              <w:r w:rsidRPr="007154D8">
                                <w:rPr>
                                  <w:rFonts w:ascii="Consolas" w:eastAsiaTheme="minorHAnsi" w:hAnsi="Consolas" w:cs="Consolas"/>
                                  <w:color w:val="000000"/>
                                  <w:sz w:val="16"/>
                                  <w:szCs w:val="16"/>
                                  <w:lang w:val="en-US" w:eastAsia="en-US"/>
                                </w:rPr>
                                <w:t xml:space="preserve"> hit)</w:t>
                              </w:r>
                            </w:p>
                            <w:p w14:paraId="111FEAE6"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10832A30"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icy = </w:t>
                              </w:r>
                              <w:proofErr w:type="spellStart"/>
                              <w:proofErr w:type="gramStart"/>
                              <w:r w:rsidRPr="007154D8">
                                <w:rPr>
                                  <w:rFonts w:ascii="Consolas" w:eastAsiaTheme="minorHAnsi" w:hAnsi="Consolas" w:cs="Consolas"/>
                                  <w:color w:val="000000"/>
                                  <w:sz w:val="16"/>
                                  <w:szCs w:val="16"/>
                                  <w:lang w:val="en-US" w:eastAsia="en-US"/>
                                </w:rPr>
                                <w:t>hit.collider</w:t>
                              </w:r>
                              <w:proofErr w:type="gramEnd"/>
                              <w:r w:rsidRPr="007154D8">
                                <w:rPr>
                                  <w:rFonts w:ascii="Consolas" w:eastAsiaTheme="minorHAnsi" w:hAnsi="Consolas" w:cs="Consolas"/>
                                  <w:color w:val="000000"/>
                                  <w:sz w:val="16"/>
                                  <w:szCs w:val="16"/>
                                  <w:lang w:val="en-US" w:eastAsia="en-US"/>
                                </w:rPr>
                                <w:t>.CompareTag</w:t>
                              </w:r>
                              <w:proofErr w:type="spellEnd"/>
                              <w:r w:rsidRPr="007154D8">
                                <w:rPr>
                                  <w:rFonts w:ascii="Consolas" w:eastAsiaTheme="minorHAnsi" w:hAnsi="Consolas" w:cs="Consolas"/>
                                  <w:color w:val="000000"/>
                                  <w:sz w:val="16"/>
                                  <w:szCs w:val="16"/>
                                  <w:lang w:val="en-US" w:eastAsia="en-US"/>
                                </w:rPr>
                                <w:t>(</w:t>
                              </w:r>
                              <w:r w:rsidRPr="007154D8">
                                <w:rPr>
                                  <w:rFonts w:ascii="Consolas" w:eastAsiaTheme="minorHAnsi" w:hAnsi="Consolas" w:cs="Consolas"/>
                                  <w:color w:val="A31515"/>
                                  <w:sz w:val="16"/>
                                  <w:szCs w:val="16"/>
                                  <w:lang w:val="en-US" w:eastAsia="en-US"/>
                                </w:rPr>
                                <w:t>"Ice"</w:t>
                              </w:r>
                              <w:r w:rsidRPr="007154D8">
                                <w:rPr>
                                  <w:rFonts w:ascii="Consolas" w:eastAsiaTheme="minorHAnsi" w:hAnsi="Consolas" w:cs="Consolas"/>
                                  <w:color w:val="000000"/>
                                  <w:sz w:val="16"/>
                                  <w:szCs w:val="16"/>
                                  <w:lang w:val="en-US" w:eastAsia="en-US"/>
                                </w:rPr>
                                <w:t>);</w:t>
                              </w:r>
                            </w:p>
                            <w:p w14:paraId="12F6227F"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honey = </w:t>
                              </w:r>
                              <w:proofErr w:type="spellStart"/>
                              <w:proofErr w:type="gramStart"/>
                              <w:r w:rsidRPr="007154D8">
                                <w:rPr>
                                  <w:rFonts w:ascii="Consolas" w:eastAsiaTheme="minorHAnsi" w:hAnsi="Consolas" w:cs="Consolas"/>
                                  <w:color w:val="000000"/>
                                  <w:sz w:val="16"/>
                                  <w:szCs w:val="16"/>
                                  <w:lang w:val="en-US" w:eastAsia="en-US"/>
                                </w:rPr>
                                <w:t>hit.collider</w:t>
                              </w:r>
                              <w:proofErr w:type="gramEnd"/>
                              <w:r w:rsidRPr="007154D8">
                                <w:rPr>
                                  <w:rFonts w:ascii="Consolas" w:eastAsiaTheme="minorHAnsi" w:hAnsi="Consolas" w:cs="Consolas"/>
                                  <w:color w:val="000000"/>
                                  <w:sz w:val="16"/>
                                  <w:szCs w:val="16"/>
                                  <w:lang w:val="en-US" w:eastAsia="en-US"/>
                                </w:rPr>
                                <w:t>.CompareTag</w:t>
                              </w:r>
                              <w:proofErr w:type="spellEnd"/>
                              <w:r w:rsidRPr="007154D8">
                                <w:rPr>
                                  <w:rFonts w:ascii="Consolas" w:eastAsiaTheme="minorHAnsi" w:hAnsi="Consolas" w:cs="Consolas"/>
                                  <w:color w:val="000000"/>
                                  <w:sz w:val="16"/>
                                  <w:szCs w:val="16"/>
                                  <w:lang w:val="en-US" w:eastAsia="en-US"/>
                                </w:rPr>
                                <w:t>(</w:t>
                              </w:r>
                              <w:r w:rsidRPr="007154D8">
                                <w:rPr>
                                  <w:rFonts w:ascii="Consolas" w:eastAsiaTheme="minorHAnsi" w:hAnsi="Consolas" w:cs="Consolas"/>
                                  <w:color w:val="A31515"/>
                                  <w:sz w:val="16"/>
                                  <w:szCs w:val="16"/>
                                  <w:lang w:val="en-US" w:eastAsia="en-US"/>
                                </w:rPr>
                                <w:t>"Honey"</w:t>
                              </w:r>
                              <w:r w:rsidRPr="007154D8">
                                <w:rPr>
                                  <w:rFonts w:ascii="Consolas" w:eastAsiaTheme="minorHAnsi" w:hAnsi="Consolas" w:cs="Consolas"/>
                                  <w:color w:val="000000"/>
                                  <w:sz w:val="16"/>
                                  <w:szCs w:val="16"/>
                                  <w:lang w:val="en-US" w:eastAsia="en-US"/>
                                </w:rPr>
                                <w:t>);</w:t>
                              </w:r>
                            </w:p>
                            <w:p w14:paraId="07961850"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242F750E"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FF"/>
                                  <w:sz w:val="16"/>
                                  <w:szCs w:val="16"/>
                                  <w:lang w:val="en-US" w:eastAsia="en-US"/>
                                </w:rPr>
                                <w:t>private</w:t>
                              </w: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void</w:t>
                              </w:r>
                              <w:r w:rsidRPr="007154D8">
                                <w:rPr>
                                  <w:rFonts w:ascii="Consolas" w:eastAsiaTheme="minorHAnsi" w:hAnsi="Consolas" w:cs="Consolas"/>
                                  <w:color w:val="000000"/>
                                  <w:sz w:val="16"/>
                                  <w:szCs w:val="16"/>
                                  <w:lang w:val="en-US" w:eastAsia="en-US"/>
                                </w:rPr>
                                <w:t xml:space="preserve"> </w:t>
                              </w:r>
                              <w:proofErr w:type="gramStart"/>
                              <w:r w:rsidRPr="007154D8">
                                <w:rPr>
                                  <w:rFonts w:ascii="Consolas" w:eastAsiaTheme="minorHAnsi" w:hAnsi="Consolas" w:cs="Consolas"/>
                                  <w:color w:val="000000"/>
                                  <w:sz w:val="16"/>
                                  <w:szCs w:val="16"/>
                                  <w:lang w:val="en-US" w:eastAsia="en-US"/>
                                </w:rPr>
                                <w:t>Move(</w:t>
                              </w:r>
                              <w:proofErr w:type="gramEnd"/>
                              <w:r w:rsidRPr="007154D8">
                                <w:rPr>
                                  <w:rFonts w:ascii="Consolas" w:eastAsiaTheme="minorHAnsi" w:hAnsi="Consolas" w:cs="Consolas"/>
                                  <w:color w:val="000000"/>
                                  <w:sz w:val="16"/>
                                  <w:szCs w:val="16"/>
                                  <w:lang w:val="en-US" w:eastAsia="en-US"/>
                                </w:rPr>
                                <w:t>)</w:t>
                              </w:r>
                            </w:p>
                            <w:p w14:paraId="4BAA5235"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602096F7"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isGrounded</w:t>
                              </w:r>
                              <w:proofErr w:type="spellEnd"/>
                              <w:r w:rsidRPr="007154D8">
                                <w:rPr>
                                  <w:rFonts w:ascii="Consolas" w:eastAsiaTheme="minorHAnsi" w:hAnsi="Consolas" w:cs="Consolas"/>
                                  <w:color w:val="000000"/>
                                  <w:sz w:val="16"/>
                                  <w:szCs w:val="16"/>
                                  <w:lang w:val="en-US" w:eastAsia="en-US"/>
                                </w:rPr>
                                <w:t xml:space="preserve"> = </w:t>
                              </w:r>
                              <w:proofErr w:type="spellStart"/>
                              <w:r w:rsidRPr="007154D8">
                                <w:rPr>
                                  <w:rFonts w:ascii="Consolas" w:eastAsiaTheme="minorHAnsi" w:hAnsi="Consolas" w:cs="Consolas"/>
                                  <w:color w:val="000000"/>
                                  <w:sz w:val="16"/>
                                  <w:szCs w:val="16"/>
                                  <w:lang w:val="en-US" w:eastAsia="en-US"/>
                                </w:rPr>
                                <w:t>Physics.CheckSphere</w:t>
                              </w:r>
                              <w:proofErr w:type="spellEnd"/>
                              <w:r w:rsidRPr="007154D8">
                                <w:rPr>
                                  <w:rFonts w:ascii="Consolas" w:eastAsiaTheme="minorHAnsi" w:hAnsi="Consolas" w:cs="Consolas"/>
                                  <w:color w:val="000000"/>
                                  <w:sz w:val="16"/>
                                  <w:szCs w:val="16"/>
                                  <w:lang w:val="en-US" w:eastAsia="en-US"/>
                                </w:rPr>
                                <w:t>(</w:t>
                              </w:r>
                              <w:proofErr w:type="spellStart"/>
                              <w:proofErr w:type="gramStart"/>
                              <w:r w:rsidRPr="007154D8">
                                <w:rPr>
                                  <w:rFonts w:ascii="Consolas" w:eastAsiaTheme="minorHAnsi" w:hAnsi="Consolas" w:cs="Consolas"/>
                                  <w:color w:val="000000"/>
                                  <w:sz w:val="16"/>
                                  <w:szCs w:val="16"/>
                                  <w:lang w:val="en-US" w:eastAsia="en-US"/>
                                </w:rPr>
                                <w:t>transform.position</w:t>
                              </w:r>
                              <w:proofErr w:type="spellEnd"/>
                              <w:proofErr w:type="gramEnd"/>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groundCheckDistance</w:t>
                              </w:r>
                              <w:proofErr w:type="spellEnd"/>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groundMask</w:t>
                              </w:r>
                              <w:proofErr w:type="spellEnd"/>
                              <w:r w:rsidRPr="007154D8">
                                <w:rPr>
                                  <w:rFonts w:ascii="Consolas" w:eastAsiaTheme="minorHAnsi" w:hAnsi="Consolas" w:cs="Consolas"/>
                                  <w:color w:val="000000"/>
                                  <w:sz w:val="16"/>
                                  <w:szCs w:val="16"/>
                                  <w:lang w:val="en-US" w:eastAsia="en-US"/>
                                </w:rPr>
                                <w:t>);</w:t>
                              </w:r>
                            </w:p>
                            <w:p w14:paraId="5D4C6828"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gramStart"/>
                              <w:r w:rsidRPr="007154D8">
                                <w:rPr>
                                  <w:rFonts w:ascii="Consolas" w:eastAsiaTheme="minorHAnsi" w:hAnsi="Consolas" w:cs="Consolas"/>
                                  <w:color w:val="0000FF"/>
                                  <w:sz w:val="16"/>
                                  <w:szCs w:val="16"/>
                                  <w:lang w:val="en-US" w:eastAsia="en-US"/>
                                </w:rPr>
                                <w:t>if</w:t>
                              </w:r>
                              <w:r w:rsidRPr="007154D8">
                                <w:rPr>
                                  <w:rFonts w:ascii="Consolas" w:eastAsiaTheme="minorHAnsi" w:hAnsi="Consolas" w:cs="Consolas"/>
                                  <w:color w:val="000000"/>
                                  <w:sz w:val="16"/>
                                  <w:szCs w:val="16"/>
                                  <w:lang w:val="en-US" w:eastAsia="en-US"/>
                                </w:rPr>
                                <w:t>(</w:t>
                              </w:r>
                              <w:proofErr w:type="spellStart"/>
                              <w:proofErr w:type="gramEnd"/>
                              <w:r w:rsidRPr="007154D8">
                                <w:rPr>
                                  <w:rFonts w:ascii="Consolas" w:eastAsiaTheme="minorHAnsi" w:hAnsi="Consolas" w:cs="Consolas"/>
                                  <w:color w:val="000000"/>
                                  <w:sz w:val="16"/>
                                  <w:szCs w:val="16"/>
                                  <w:lang w:val="en-US" w:eastAsia="en-US"/>
                                </w:rPr>
                                <w:t>isGrounded</w:t>
                              </w:r>
                              <w:proofErr w:type="spellEnd"/>
                              <w:r w:rsidRPr="007154D8">
                                <w:rPr>
                                  <w:rFonts w:ascii="Consolas" w:eastAsiaTheme="minorHAnsi" w:hAnsi="Consolas" w:cs="Consolas"/>
                                  <w:color w:val="000000"/>
                                  <w:sz w:val="16"/>
                                  <w:szCs w:val="16"/>
                                  <w:lang w:val="en-US" w:eastAsia="en-US"/>
                                </w:rPr>
                                <w:t xml:space="preserve"> &amp;&amp; </w:t>
                              </w:r>
                              <w:proofErr w:type="spellStart"/>
                              <w:r w:rsidRPr="007154D8">
                                <w:rPr>
                                  <w:rFonts w:ascii="Consolas" w:eastAsiaTheme="minorHAnsi" w:hAnsi="Consolas" w:cs="Consolas"/>
                                  <w:color w:val="000000"/>
                                  <w:sz w:val="16"/>
                                  <w:szCs w:val="16"/>
                                  <w:lang w:val="en-US" w:eastAsia="en-US"/>
                                </w:rPr>
                                <w:t>velocity.y</w:t>
                              </w:r>
                              <w:proofErr w:type="spellEnd"/>
                              <w:r w:rsidRPr="007154D8">
                                <w:rPr>
                                  <w:rFonts w:ascii="Consolas" w:eastAsiaTheme="minorHAnsi" w:hAnsi="Consolas" w:cs="Consolas"/>
                                  <w:color w:val="000000"/>
                                  <w:sz w:val="16"/>
                                  <w:szCs w:val="16"/>
                                  <w:lang w:val="en-US" w:eastAsia="en-US"/>
                                </w:rPr>
                                <w:t xml:space="preserve"> &lt; 0)</w:t>
                              </w:r>
                            </w:p>
                            <w:p w14:paraId="5744ABFC"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0086BA24"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proofErr w:type="gramStart"/>
                              <w:r w:rsidRPr="007154D8">
                                <w:rPr>
                                  <w:rFonts w:ascii="Consolas" w:eastAsiaTheme="minorHAnsi" w:hAnsi="Consolas" w:cs="Consolas"/>
                                  <w:color w:val="000000"/>
                                  <w:sz w:val="16"/>
                                  <w:szCs w:val="16"/>
                                  <w:lang w:val="en-US" w:eastAsia="en-US"/>
                                </w:rPr>
                                <w:t>velocity.y</w:t>
                              </w:r>
                              <w:proofErr w:type="spellEnd"/>
                              <w:proofErr w:type="gramEnd"/>
                              <w:r w:rsidRPr="007154D8">
                                <w:rPr>
                                  <w:rFonts w:ascii="Consolas" w:eastAsiaTheme="minorHAnsi" w:hAnsi="Consolas" w:cs="Consolas"/>
                                  <w:color w:val="000000"/>
                                  <w:sz w:val="16"/>
                                  <w:szCs w:val="16"/>
                                  <w:lang w:val="en-US" w:eastAsia="en-US"/>
                                </w:rPr>
                                <w:t xml:space="preserve"> = -2f;</w:t>
                              </w:r>
                            </w:p>
                            <w:p w14:paraId="4B9FB784"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495024E3"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float</w:t>
                              </w: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moveZ</w:t>
                              </w:r>
                              <w:proofErr w:type="spellEnd"/>
                              <w:r w:rsidRPr="007154D8">
                                <w:rPr>
                                  <w:rFonts w:ascii="Consolas" w:eastAsiaTheme="minorHAnsi" w:hAnsi="Consolas" w:cs="Consolas"/>
                                  <w:color w:val="000000"/>
                                  <w:sz w:val="16"/>
                                  <w:szCs w:val="16"/>
                                  <w:lang w:val="en-US" w:eastAsia="en-US"/>
                                </w:rPr>
                                <w:t xml:space="preserve"> = </w:t>
                              </w:r>
                              <w:proofErr w:type="spellStart"/>
                              <w:r w:rsidRPr="007154D8">
                                <w:rPr>
                                  <w:rFonts w:ascii="Consolas" w:eastAsiaTheme="minorHAnsi" w:hAnsi="Consolas" w:cs="Consolas"/>
                                  <w:color w:val="000000"/>
                                  <w:sz w:val="16"/>
                                  <w:szCs w:val="16"/>
                                  <w:lang w:val="en-US" w:eastAsia="en-US"/>
                                </w:rPr>
                                <w:t>Input.GetAxis</w:t>
                              </w:r>
                              <w:proofErr w:type="spellEnd"/>
                              <w:r w:rsidRPr="007154D8">
                                <w:rPr>
                                  <w:rFonts w:ascii="Consolas" w:eastAsiaTheme="minorHAnsi" w:hAnsi="Consolas" w:cs="Consolas"/>
                                  <w:color w:val="000000"/>
                                  <w:sz w:val="16"/>
                                  <w:szCs w:val="16"/>
                                  <w:lang w:val="en-US" w:eastAsia="en-US"/>
                                </w:rPr>
                                <w:t>(</w:t>
                              </w:r>
                              <w:r w:rsidRPr="007154D8">
                                <w:rPr>
                                  <w:rFonts w:ascii="Consolas" w:eastAsiaTheme="minorHAnsi" w:hAnsi="Consolas" w:cs="Consolas"/>
                                  <w:color w:val="A31515"/>
                                  <w:sz w:val="16"/>
                                  <w:szCs w:val="16"/>
                                  <w:lang w:val="en-US" w:eastAsia="en-US"/>
                                </w:rPr>
                                <w:t>"Vertical"</w:t>
                              </w:r>
                              <w:proofErr w:type="gramStart"/>
                              <w:r w:rsidRPr="007154D8">
                                <w:rPr>
                                  <w:rFonts w:ascii="Consolas" w:eastAsiaTheme="minorHAnsi" w:hAnsi="Consolas" w:cs="Consolas"/>
                                  <w:color w:val="000000"/>
                                  <w:sz w:val="16"/>
                                  <w:szCs w:val="16"/>
                                  <w:lang w:val="en-US" w:eastAsia="en-US"/>
                                </w:rPr>
                                <w:t>);</w:t>
                              </w:r>
                              <w:proofErr w:type="gramEnd"/>
                            </w:p>
                            <w:p w14:paraId="22A3E6EB"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float</w:t>
                              </w: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moveX</w:t>
                              </w:r>
                              <w:proofErr w:type="spellEnd"/>
                              <w:r w:rsidRPr="007154D8">
                                <w:rPr>
                                  <w:rFonts w:ascii="Consolas" w:eastAsiaTheme="minorHAnsi" w:hAnsi="Consolas" w:cs="Consolas"/>
                                  <w:color w:val="000000"/>
                                  <w:sz w:val="16"/>
                                  <w:szCs w:val="16"/>
                                  <w:lang w:val="en-US" w:eastAsia="en-US"/>
                                </w:rPr>
                                <w:t xml:space="preserve"> = </w:t>
                              </w:r>
                              <w:proofErr w:type="spellStart"/>
                              <w:r w:rsidRPr="007154D8">
                                <w:rPr>
                                  <w:rFonts w:ascii="Consolas" w:eastAsiaTheme="minorHAnsi" w:hAnsi="Consolas" w:cs="Consolas"/>
                                  <w:color w:val="000000"/>
                                  <w:sz w:val="16"/>
                                  <w:szCs w:val="16"/>
                                  <w:lang w:val="en-US" w:eastAsia="en-US"/>
                                </w:rPr>
                                <w:t>Input.GetAxis</w:t>
                              </w:r>
                              <w:proofErr w:type="spellEnd"/>
                              <w:r w:rsidRPr="007154D8">
                                <w:rPr>
                                  <w:rFonts w:ascii="Consolas" w:eastAsiaTheme="minorHAnsi" w:hAnsi="Consolas" w:cs="Consolas"/>
                                  <w:color w:val="000000"/>
                                  <w:sz w:val="16"/>
                                  <w:szCs w:val="16"/>
                                  <w:lang w:val="en-US" w:eastAsia="en-US"/>
                                </w:rPr>
                                <w:t>(</w:t>
                              </w:r>
                              <w:r w:rsidRPr="007154D8">
                                <w:rPr>
                                  <w:rFonts w:ascii="Consolas" w:eastAsiaTheme="minorHAnsi" w:hAnsi="Consolas" w:cs="Consolas"/>
                                  <w:color w:val="A31515"/>
                                  <w:sz w:val="16"/>
                                  <w:szCs w:val="16"/>
                                  <w:lang w:val="en-US" w:eastAsia="en-US"/>
                                </w:rPr>
                                <w:t>"Horizontal"</w:t>
                              </w:r>
                              <w:proofErr w:type="gramStart"/>
                              <w:r w:rsidRPr="007154D8">
                                <w:rPr>
                                  <w:rFonts w:ascii="Consolas" w:eastAsiaTheme="minorHAnsi" w:hAnsi="Consolas" w:cs="Consolas"/>
                                  <w:color w:val="000000"/>
                                  <w:sz w:val="16"/>
                                  <w:szCs w:val="16"/>
                                  <w:lang w:val="en-US" w:eastAsia="en-US"/>
                                </w:rPr>
                                <w:t>);</w:t>
                              </w:r>
                              <w:proofErr w:type="gramEnd"/>
                            </w:p>
                            <w:p w14:paraId="04DE7FAB"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float</w:t>
                              </w: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inputMagnitude</w:t>
                              </w:r>
                              <w:proofErr w:type="spellEnd"/>
                              <w:r w:rsidRPr="007154D8">
                                <w:rPr>
                                  <w:rFonts w:ascii="Consolas" w:eastAsiaTheme="minorHAnsi" w:hAnsi="Consolas" w:cs="Consolas"/>
                                  <w:color w:val="000000"/>
                                  <w:sz w:val="16"/>
                                  <w:szCs w:val="16"/>
                                  <w:lang w:val="en-US" w:eastAsia="en-US"/>
                                </w:rPr>
                                <w:t xml:space="preserve"> = </w:t>
                              </w:r>
                              <w:proofErr w:type="spellStart"/>
                              <w:r w:rsidRPr="007154D8">
                                <w:rPr>
                                  <w:rFonts w:ascii="Consolas" w:eastAsiaTheme="minorHAnsi" w:hAnsi="Consolas" w:cs="Consolas"/>
                                  <w:color w:val="000000"/>
                                  <w:sz w:val="16"/>
                                  <w:szCs w:val="16"/>
                                  <w:lang w:val="en-US" w:eastAsia="en-US"/>
                                </w:rPr>
                                <w:t>Mathf.Min</w:t>
                              </w:r>
                              <w:proofErr w:type="spellEnd"/>
                              <w:r w:rsidRPr="007154D8">
                                <w:rPr>
                                  <w:rFonts w:ascii="Consolas" w:eastAsiaTheme="minorHAnsi" w:hAnsi="Consolas" w:cs="Consolas"/>
                                  <w:color w:val="000000"/>
                                  <w:sz w:val="16"/>
                                  <w:szCs w:val="16"/>
                                  <w:lang w:val="en-US" w:eastAsia="en-US"/>
                                </w:rPr>
                                <w:t>(</w:t>
                              </w:r>
                              <w:r w:rsidRPr="007154D8">
                                <w:rPr>
                                  <w:rFonts w:ascii="Consolas" w:eastAsiaTheme="minorHAnsi" w:hAnsi="Consolas" w:cs="Consolas"/>
                                  <w:color w:val="0000FF"/>
                                  <w:sz w:val="16"/>
                                  <w:szCs w:val="16"/>
                                  <w:lang w:val="en-US" w:eastAsia="en-US"/>
                                </w:rPr>
                                <w:t>new</w:t>
                              </w:r>
                              <w:r w:rsidRPr="007154D8">
                                <w:rPr>
                                  <w:rFonts w:ascii="Consolas" w:eastAsiaTheme="minorHAnsi" w:hAnsi="Consolas" w:cs="Consolas"/>
                                  <w:color w:val="000000"/>
                                  <w:sz w:val="16"/>
                                  <w:szCs w:val="16"/>
                                  <w:lang w:val="en-US" w:eastAsia="en-US"/>
                                </w:rPr>
                                <w:t xml:space="preserve"> Vector3(</w:t>
                              </w:r>
                              <w:proofErr w:type="spellStart"/>
                              <w:r w:rsidRPr="007154D8">
                                <w:rPr>
                                  <w:rFonts w:ascii="Consolas" w:eastAsiaTheme="minorHAnsi" w:hAnsi="Consolas" w:cs="Consolas"/>
                                  <w:color w:val="000000"/>
                                  <w:sz w:val="16"/>
                                  <w:szCs w:val="16"/>
                                  <w:lang w:val="en-US" w:eastAsia="en-US"/>
                                </w:rPr>
                                <w:t>moveX</w:t>
                              </w:r>
                              <w:proofErr w:type="spellEnd"/>
                              <w:r w:rsidRPr="007154D8">
                                <w:rPr>
                                  <w:rFonts w:ascii="Consolas" w:eastAsiaTheme="minorHAnsi" w:hAnsi="Consolas" w:cs="Consolas"/>
                                  <w:color w:val="000000"/>
                                  <w:sz w:val="16"/>
                                  <w:szCs w:val="16"/>
                                  <w:lang w:val="en-US" w:eastAsia="en-US"/>
                                </w:rPr>
                                <w:t xml:space="preserve">, 0, </w:t>
                              </w:r>
                              <w:proofErr w:type="spellStart"/>
                              <w:r w:rsidRPr="007154D8">
                                <w:rPr>
                                  <w:rFonts w:ascii="Consolas" w:eastAsiaTheme="minorHAnsi" w:hAnsi="Consolas" w:cs="Consolas"/>
                                  <w:color w:val="000000"/>
                                  <w:sz w:val="16"/>
                                  <w:szCs w:val="16"/>
                                  <w:lang w:val="en-US" w:eastAsia="en-US"/>
                                </w:rPr>
                                <w:t>moveZ</w:t>
                              </w:r>
                              <w:proofErr w:type="spellEnd"/>
                              <w:proofErr w:type="gramStart"/>
                              <w:r w:rsidRPr="007154D8">
                                <w:rPr>
                                  <w:rFonts w:ascii="Consolas" w:eastAsiaTheme="minorHAnsi" w:hAnsi="Consolas" w:cs="Consolas"/>
                                  <w:color w:val="000000"/>
                                  <w:sz w:val="16"/>
                                  <w:szCs w:val="16"/>
                                  <w:lang w:val="en-US" w:eastAsia="en-US"/>
                                </w:rPr>
                                <w:t>).</w:t>
                              </w:r>
                              <w:proofErr w:type="spellStart"/>
                              <w:r w:rsidRPr="007154D8">
                                <w:rPr>
                                  <w:rFonts w:ascii="Consolas" w:eastAsiaTheme="minorHAnsi" w:hAnsi="Consolas" w:cs="Consolas"/>
                                  <w:color w:val="000000"/>
                                  <w:sz w:val="16"/>
                                  <w:szCs w:val="16"/>
                                  <w:lang w:val="en-US" w:eastAsia="en-US"/>
                                </w:rPr>
                                <w:t>sqrMagnitude</w:t>
                              </w:r>
                              <w:proofErr w:type="spellEnd"/>
                              <w:proofErr w:type="gramEnd"/>
                              <w:r w:rsidRPr="007154D8">
                                <w:rPr>
                                  <w:rFonts w:ascii="Consolas" w:eastAsiaTheme="minorHAnsi" w:hAnsi="Consolas" w:cs="Consolas"/>
                                  <w:color w:val="000000"/>
                                  <w:sz w:val="16"/>
                                  <w:szCs w:val="16"/>
                                  <w:lang w:val="en-US" w:eastAsia="en-US"/>
                                </w:rPr>
                                <w:t>, 1f);</w:t>
                              </w:r>
                            </w:p>
                            <w:p w14:paraId="66D482BC"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moveDirection</w:t>
                              </w:r>
                              <w:proofErr w:type="spellEnd"/>
                              <w:r w:rsidRPr="007154D8">
                                <w:rPr>
                                  <w:rFonts w:ascii="Consolas" w:eastAsiaTheme="minorHAnsi" w:hAnsi="Consolas" w:cs="Consolas"/>
                                  <w:color w:val="000000"/>
                                  <w:sz w:val="16"/>
                                  <w:szCs w:val="16"/>
                                  <w:lang w:val="en-US" w:eastAsia="en-US"/>
                                </w:rPr>
                                <w:t xml:space="preserve"> = </w:t>
                              </w:r>
                              <w:r w:rsidRPr="007154D8">
                                <w:rPr>
                                  <w:rFonts w:ascii="Consolas" w:eastAsiaTheme="minorHAnsi" w:hAnsi="Consolas" w:cs="Consolas"/>
                                  <w:color w:val="0000FF"/>
                                  <w:sz w:val="16"/>
                                  <w:szCs w:val="16"/>
                                  <w:lang w:val="en-US" w:eastAsia="en-US"/>
                                </w:rPr>
                                <w:t>new</w:t>
                              </w:r>
                              <w:r w:rsidRPr="007154D8">
                                <w:rPr>
                                  <w:rFonts w:ascii="Consolas" w:eastAsiaTheme="minorHAnsi" w:hAnsi="Consolas" w:cs="Consolas"/>
                                  <w:color w:val="000000"/>
                                  <w:sz w:val="16"/>
                                  <w:szCs w:val="16"/>
                                  <w:lang w:val="en-US" w:eastAsia="en-US"/>
                                </w:rPr>
                                <w:t xml:space="preserve"> Vector3(</w:t>
                              </w:r>
                              <w:proofErr w:type="spellStart"/>
                              <w:r w:rsidRPr="007154D8">
                                <w:rPr>
                                  <w:rFonts w:ascii="Consolas" w:eastAsiaTheme="minorHAnsi" w:hAnsi="Consolas" w:cs="Consolas"/>
                                  <w:color w:val="000000"/>
                                  <w:sz w:val="16"/>
                                  <w:szCs w:val="16"/>
                                  <w:lang w:val="en-US" w:eastAsia="en-US"/>
                                </w:rPr>
                                <w:t>moveX</w:t>
                              </w:r>
                              <w:proofErr w:type="spellEnd"/>
                              <w:r w:rsidRPr="007154D8">
                                <w:rPr>
                                  <w:rFonts w:ascii="Consolas" w:eastAsiaTheme="minorHAnsi" w:hAnsi="Consolas" w:cs="Consolas"/>
                                  <w:color w:val="000000"/>
                                  <w:sz w:val="16"/>
                                  <w:szCs w:val="16"/>
                                  <w:lang w:val="en-US" w:eastAsia="en-US"/>
                                </w:rPr>
                                <w:t xml:space="preserve">, 0, </w:t>
                              </w:r>
                              <w:proofErr w:type="spellStart"/>
                              <w:r w:rsidRPr="007154D8">
                                <w:rPr>
                                  <w:rFonts w:ascii="Consolas" w:eastAsiaTheme="minorHAnsi" w:hAnsi="Consolas" w:cs="Consolas"/>
                                  <w:color w:val="000000"/>
                                  <w:sz w:val="16"/>
                                  <w:szCs w:val="16"/>
                                  <w:lang w:val="en-US" w:eastAsia="en-US"/>
                                </w:rPr>
                                <w:t>moveZ</w:t>
                              </w:r>
                              <w:proofErr w:type="spellEnd"/>
                              <w:proofErr w:type="gramStart"/>
                              <w:r w:rsidRPr="007154D8">
                                <w:rPr>
                                  <w:rFonts w:ascii="Consolas" w:eastAsiaTheme="minorHAnsi" w:hAnsi="Consolas" w:cs="Consolas"/>
                                  <w:color w:val="000000"/>
                                  <w:sz w:val="16"/>
                                  <w:szCs w:val="16"/>
                                  <w:lang w:val="en-US" w:eastAsia="en-US"/>
                                </w:rPr>
                                <w:t>);</w:t>
                              </w:r>
                              <w:proofErr w:type="gramEnd"/>
                            </w:p>
                            <w:p w14:paraId="01A8484F"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moveDirection</w:t>
                              </w:r>
                              <w:proofErr w:type="spellEnd"/>
                              <w:r w:rsidRPr="007154D8">
                                <w:rPr>
                                  <w:rFonts w:ascii="Consolas" w:eastAsiaTheme="minorHAnsi" w:hAnsi="Consolas" w:cs="Consolas"/>
                                  <w:color w:val="000000"/>
                                  <w:sz w:val="16"/>
                                  <w:szCs w:val="16"/>
                                  <w:lang w:val="en-US" w:eastAsia="en-US"/>
                                </w:rPr>
                                <w:t xml:space="preserve"> = </w:t>
                              </w:r>
                              <w:proofErr w:type="spellStart"/>
                              <w:proofErr w:type="gramStart"/>
                              <w:r w:rsidRPr="007154D8">
                                <w:rPr>
                                  <w:rFonts w:ascii="Consolas" w:eastAsiaTheme="minorHAnsi" w:hAnsi="Consolas" w:cs="Consolas"/>
                                  <w:color w:val="000000"/>
                                  <w:sz w:val="16"/>
                                  <w:szCs w:val="16"/>
                                  <w:lang w:val="en-US" w:eastAsia="en-US"/>
                                </w:rPr>
                                <w:t>transform.TransformDirection</w:t>
                              </w:r>
                              <w:proofErr w:type="spellEnd"/>
                              <w:proofErr w:type="gramEnd"/>
                              <w:r w:rsidRPr="007154D8">
                                <w:rPr>
                                  <w:rFonts w:ascii="Consolas" w:eastAsiaTheme="minorHAnsi" w:hAnsi="Consolas" w:cs="Consolas"/>
                                  <w:color w:val="000000"/>
                                  <w:sz w:val="16"/>
                                  <w:szCs w:val="16"/>
                                  <w:lang w:val="en-US" w:eastAsia="en-US"/>
                                </w:rPr>
                                <w:t>(</w:t>
                              </w:r>
                              <w:proofErr w:type="spellStart"/>
                              <w:r w:rsidRPr="007154D8">
                                <w:rPr>
                                  <w:rFonts w:ascii="Consolas" w:eastAsiaTheme="minorHAnsi" w:hAnsi="Consolas" w:cs="Consolas"/>
                                  <w:color w:val="000000"/>
                                  <w:sz w:val="16"/>
                                  <w:szCs w:val="16"/>
                                  <w:lang w:val="en-US" w:eastAsia="en-US"/>
                                </w:rPr>
                                <w:t>moveDirection</w:t>
                              </w:r>
                              <w:proofErr w:type="spellEnd"/>
                              <w:r w:rsidRPr="007154D8">
                                <w:rPr>
                                  <w:rFonts w:ascii="Consolas" w:eastAsiaTheme="minorHAnsi" w:hAnsi="Consolas" w:cs="Consolas"/>
                                  <w:color w:val="000000"/>
                                  <w:sz w:val="16"/>
                                  <w:szCs w:val="16"/>
                                  <w:lang w:val="en-US" w:eastAsia="en-US"/>
                                </w:rPr>
                                <w:t>);</w:t>
                              </w:r>
                            </w:p>
                            <w:p w14:paraId="2FEAA24B"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gramStart"/>
                              <w:r w:rsidRPr="007154D8">
                                <w:rPr>
                                  <w:rFonts w:ascii="Consolas" w:eastAsiaTheme="minorHAnsi" w:hAnsi="Consolas" w:cs="Consolas"/>
                                  <w:color w:val="0000FF"/>
                                  <w:sz w:val="16"/>
                                  <w:szCs w:val="16"/>
                                  <w:lang w:val="en-US" w:eastAsia="en-US"/>
                                </w:rPr>
                                <w:t>if</w:t>
                              </w:r>
                              <w:r w:rsidRPr="007154D8">
                                <w:rPr>
                                  <w:rFonts w:ascii="Consolas" w:eastAsiaTheme="minorHAnsi" w:hAnsi="Consolas" w:cs="Consolas"/>
                                  <w:color w:val="000000"/>
                                  <w:sz w:val="16"/>
                                  <w:szCs w:val="16"/>
                                  <w:lang w:val="en-US" w:eastAsia="en-US"/>
                                </w:rPr>
                                <w:t>(</w:t>
                              </w:r>
                              <w:proofErr w:type="spellStart"/>
                              <w:proofErr w:type="gramEnd"/>
                              <w:r w:rsidRPr="007154D8">
                                <w:rPr>
                                  <w:rFonts w:ascii="Consolas" w:eastAsiaTheme="minorHAnsi" w:hAnsi="Consolas" w:cs="Consolas"/>
                                  <w:color w:val="000000"/>
                                  <w:sz w:val="16"/>
                                  <w:szCs w:val="16"/>
                                  <w:lang w:val="en-US" w:eastAsia="en-US"/>
                                </w:rPr>
                                <w:t>inputMagnitude</w:t>
                              </w:r>
                              <w:proofErr w:type="spellEnd"/>
                              <w:r w:rsidRPr="007154D8">
                                <w:rPr>
                                  <w:rFonts w:ascii="Consolas" w:eastAsiaTheme="minorHAnsi" w:hAnsi="Consolas" w:cs="Consolas"/>
                                  <w:color w:val="000000"/>
                                  <w:sz w:val="16"/>
                                  <w:szCs w:val="16"/>
                                  <w:lang w:val="en-US" w:eastAsia="en-US"/>
                                </w:rPr>
                                <w:t xml:space="preserve"> &gt; 0.225f)</w:t>
                              </w:r>
                            </w:p>
                            <w:p w14:paraId="5760D570"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38E905E3"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lastMoveDirection</w:t>
                              </w:r>
                              <w:proofErr w:type="spellEnd"/>
                              <w:r w:rsidRPr="007154D8">
                                <w:rPr>
                                  <w:rFonts w:ascii="Consolas" w:eastAsiaTheme="minorHAnsi" w:hAnsi="Consolas" w:cs="Consolas"/>
                                  <w:color w:val="000000"/>
                                  <w:sz w:val="16"/>
                                  <w:szCs w:val="16"/>
                                  <w:lang w:val="en-US" w:eastAsia="en-US"/>
                                </w:rPr>
                                <w:t xml:space="preserve"> = </w:t>
                              </w:r>
                              <w:proofErr w:type="spellStart"/>
                              <w:proofErr w:type="gramStart"/>
                              <w:r w:rsidRPr="007154D8">
                                <w:rPr>
                                  <w:rFonts w:ascii="Consolas" w:eastAsiaTheme="minorHAnsi" w:hAnsi="Consolas" w:cs="Consolas"/>
                                  <w:color w:val="000000"/>
                                  <w:sz w:val="16"/>
                                  <w:szCs w:val="16"/>
                                  <w:lang w:val="en-US" w:eastAsia="en-US"/>
                                </w:rPr>
                                <w:t>moveDirection</w:t>
                              </w:r>
                              <w:proofErr w:type="spellEnd"/>
                              <w:r w:rsidRPr="007154D8">
                                <w:rPr>
                                  <w:rFonts w:ascii="Consolas" w:eastAsiaTheme="minorHAnsi" w:hAnsi="Consolas" w:cs="Consolas"/>
                                  <w:color w:val="000000"/>
                                  <w:sz w:val="16"/>
                                  <w:szCs w:val="16"/>
                                  <w:lang w:val="en-US" w:eastAsia="en-US"/>
                                </w:rPr>
                                <w:t>;</w:t>
                              </w:r>
                              <w:proofErr w:type="gramEnd"/>
                            </w:p>
                            <w:p w14:paraId="5E93AFAD"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62C7745C"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if</w:t>
                              </w: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isGrounded</w:t>
                              </w:r>
                              <w:proofErr w:type="spellEnd"/>
                              <w:r w:rsidRPr="007154D8">
                                <w:rPr>
                                  <w:rFonts w:ascii="Consolas" w:eastAsiaTheme="minorHAnsi" w:hAnsi="Consolas" w:cs="Consolas"/>
                                  <w:color w:val="000000"/>
                                  <w:sz w:val="16"/>
                                  <w:szCs w:val="16"/>
                                  <w:lang w:val="en-US" w:eastAsia="en-US"/>
                                </w:rPr>
                                <w:t>)</w:t>
                              </w:r>
                            </w:p>
                            <w:p w14:paraId="18C7D892"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45CC2923"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if</w:t>
                              </w:r>
                              <w:r w:rsidRPr="007154D8">
                                <w:rPr>
                                  <w:rFonts w:ascii="Consolas" w:eastAsiaTheme="minorHAnsi" w:hAnsi="Consolas" w:cs="Consolas"/>
                                  <w:color w:val="000000"/>
                                  <w:sz w:val="16"/>
                                  <w:szCs w:val="16"/>
                                  <w:lang w:val="en-US" w:eastAsia="en-US"/>
                                </w:rPr>
                                <w:t xml:space="preserve"> (icy)</w:t>
                              </w:r>
                            </w:p>
                            <w:p w14:paraId="44530439"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3FD5D6C0"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moveDirection</w:t>
                              </w:r>
                              <w:proofErr w:type="spellEnd"/>
                              <w:r w:rsidRPr="007154D8">
                                <w:rPr>
                                  <w:rFonts w:ascii="Consolas" w:eastAsiaTheme="minorHAnsi" w:hAnsi="Consolas" w:cs="Consolas"/>
                                  <w:color w:val="000000"/>
                                  <w:sz w:val="16"/>
                                  <w:szCs w:val="16"/>
                                  <w:lang w:val="en-US" w:eastAsia="en-US"/>
                                </w:rPr>
                                <w:t xml:space="preserve"> = </w:t>
                              </w:r>
                              <w:proofErr w:type="spellStart"/>
                              <w:r w:rsidRPr="007154D8">
                                <w:rPr>
                                  <w:rFonts w:ascii="Consolas" w:eastAsiaTheme="minorHAnsi" w:hAnsi="Consolas" w:cs="Consolas"/>
                                  <w:color w:val="000000"/>
                                  <w:sz w:val="16"/>
                                  <w:szCs w:val="16"/>
                                  <w:lang w:val="en-US" w:eastAsia="en-US"/>
                                </w:rPr>
                                <w:t>lastMoveDirection</w:t>
                              </w:r>
                              <w:proofErr w:type="spellEnd"/>
                              <w:r w:rsidRPr="007154D8">
                                <w:rPr>
                                  <w:rFonts w:ascii="Consolas" w:eastAsiaTheme="minorHAnsi" w:hAnsi="Consolas" w:cs="Consolas"/>
                                  <w:color w:val="000000"/>
                                  <w:sz w:val="16"/>
                                  <w:szCs w:val="16"/>
                                  <w:lang w:val="en-US" w:eastAsia="en-US"/>
                                </w:rPr>
                                <w:t xml:space="preserve"> * </w:t>
                              </w:r>
                              <w:proofErr w:type="spellStart"/>
                              <w:proofErr w:type="gramStart"/>
                              <w:r w:rsidRPr="007154D8">
                                <w:rPr>
                                  <w:rFonts w:ascii="Consolas" w:eastAsiaTheme="minorHAnsi" w:hAnsi="Consolas" w:cs="Consolas"/>
                                  <w:color w:val="000000"/>
                                  <w:sz w:val="16"/>
                                  <w:szCs w:val="16"/>
                                  <w:lang w:val="en-US" w:eastAsia="en-US"/>
                                </w:rPr>
                                <w:t>slideSpeed</w:t>
                              </w:r>
                              <w:proofErr w:type="spellEnd"/>
                              <w:r w:rsidRPr="007154D8">
                                <w:rPr>
                                  <w:rFonts w:ascii="Consolas" w:eastAsiaTheme="minorHAnsi" w:hAnsi="Consolas" w:cs="Consolas"/>
                                  <w:color w:val="000000"/>
                                  <w:sz w:val="16"/>
                                  <w:szCs w:val="16"/>
                                  <w:lang w:val="en-US" w:eastAsia="en-US"/>
                                </w:rPr>
                                <w:t>;</w:t>
                              </w:r>
                              <w:proofErr w:type="gramEnd"/>
                            </w:p>
                            <w:p w14:paraId="099C47A4"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if</w:t>
                              </w:r>
                              <w:r w:rsidRPr="007154D8">
                                <w:rPr>
                                  <w:rFonts w:ascii="Consolas" w:eastAsiaTheme="minorHAnsi" w:hAnsi="Consolas" w:cs="Consolas"/>
                                  <w:color w:val="000000"/>
                                  <w:sz w:val="16"/>
                                  <w:szCs w:val="16"/>
                                  <w:lang w:val="en-US" w:eastAsia="en-US"/>
                                </w:rPr>
                                <w:t xml:space="preserve"> </w:t>
                              </w:r>
                              <w:proofErr w:type="gramStart"/>
                              <w:r w:rsidRPr="007154D8">
                                <w:rPr>
                                  <w:rFonts w:ascii="Consolas" w:eastAsiaTheme="minorHAnsi" w:hAnsi="Consolas" w:cs="Consolas"/>
                                  <w:color w:val="000000"/>
                                  <w:sz w:val="16"/>
                                  <w:szCs w:val="16"/>
                                  <w:lang w:val="en-US" w:eastAsia="en-US"/>
                                </w:rPr>
                                <w:t>(!</w:t>
                              </w:r>
                              <w:proofErr w:type="spellStart"/>
                              <w:r w:rsidRPr="007154D8">
                                <w:rPr>
                                  <w:rFonts w:ascii="Consolas" w:eastAsiaTheme="minorHAnsi" w:hAnsi="Consolas" w:cs="Consolas"/>
                                  <w:color w:val="000000"/>
                                  <w:sz w:val="16"/>
                                  <w:szCs w:val="16"/>
                                  <w:lang w:val="en-US" w:eastAsia="en-US"/>
                                </w:rPr>
                                <w:t>isParticleRunning</w:t>
                              </w:r>
                              <w:proofErr w:type="spellEnd"/>
                              <w:proofErr w:type="gramEnd"/>
                              <w:r w:rsidRPr="007154D8">
                                <w:rPr>
                                  <w:rFonts w:ascii="Consolas" w:eastAsiaTheme="minorHAnsi" w:hAnsi="Consolas" w:cs="Consolas"/>
                                  <w:color w:val="000000"/>
                                  <w:sz w:val="16"/>
                                  <w:szCs w:val="16"/>
                                  <w:lang w:val="en-US" w:eastAsia="en-US"/>
                                </w:rPr>
                                <w:t>)</w:t>
                              </w:r>
                            </w:p>
                            <w:p w14:paraId="4B75016B"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62C45177"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gramStart"/>
                              <w:r w:rsidRPr="007154D8">
                                <w:rPr>
                                  <w:rFonts w:ascii="Consolas" w:eastAsiaTheme="minorHAnsi" w:hAnsi="Consolas" w:cs="Consolas"/>
                                  <w:color w:val="000000"/>
                                  <w:sz w:val="16"/>
                                  <w:szCs w:val="16"/>
                                  <w:lang w:val="en-US" w:eastAsia="en-US"/>
                                </w:rPr>
                                <w:t>Instantiate(</w:t>
                              </w:r>
                              <w:proofErr w:type="spellStart"/>
                              <w:proofErr w:type="gramEnd"/>
                              <w:r w:rsidRPr="007154D8">
                                <w:rPr>
                                  <w:rFonts w:ascii="Consolas" w:eastAsiaTheme="minorHAnsi" w:hAnsi="Consolas" w:cs="Consolas"/>
                                  <w:color w:val="000000"/>
                                  <w:sz w:val="16"/>
                                  <w:szCs w:val="16"/>
                                  <w:lang w:val="en-US" w:eastAsia="en-US"/>
                                </w:rPr>
                                <w:t>snowParticles,transform.localPosition</w:t>
                              </w:r>
                              <w:proofErr w:type="spellEnd"/>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Quaternion.identity</w:t>
                              </w:r>
                              <w:proofErr w:type="spellEnd"/>
                              <w:r w:rsidRPr="007154D8">
                                <w:rPr>
                                  <w:rFonts w:ascii="Consolas" w:eastAsiaTheme="minorHAnsi" w:hAnsi="Consolas" w:cs="Consolas"/>
                                  <w:color w:val="000000"/>
                                  <w:sz w:val="16"/>
                                  <w:szCs w:val="16"/>
                                  <w:lang w:val="en-US" w:eastAsia="en-US"/>
                                </w:rPr>
                                <w:t>);</w:t>
                              </w:r>
                            </w:p>
                            <w:p w14:paraId="20763C24"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isParticleRunning</w:t>
                              </w:r>
                              <w:proofErr w:type="spellEnd"/>
                              <w:r w:rsidRPr="007154D8">
                                <w:rPr>
                                  <w:rFonts w:ascii="Consolas" w:eastAsiaTheme="minorHAnsi" w:hAnsi="Consolas" w:cs="Consolas"/>
                                  <w:color w:val="000000"/>
                                  <w:sz w:val="16"/>
                                  <w:szCs w:val="16"/>
                                  <w:lang w:val="en-US" w:eastAsia="en-US"/>
                                </w:rPr>
                                <w:t xml:space="preserve"> = </w:t>
                              </w:r>
                              <w:proofErr w:type="gramStart"/>
                              <w:r w:rsidRPr="007154D8">
                                <w:rPr>
                                  <w:rFonts w:ascii="Consolas" w:eastAsiaTheme="minorHAnsi" w:hAnsi="Consolas" w:cs="Consolas"/>
                                  <w:color w:val="0000FF"/>
                                  <w:sz w:val="16"/>
                                  <w:szCs w:val="16"/>
                                  <w:lang w:val="en-US" w:eastAsia="en-US"/>
                                </w:rPr>
                                <w:t>true</w:t>
                              </w:r>
                              <w:r w:rsidRPr="007154D8">
                                <w:rPr>
                                  <w:rFonts w:ascii="Consolas" w:eastAsiaTheme="minorHAnsi" w:hAnsi="Consolas" w:cs="Consolas"/>
                                  <w:color w:val="000000"/>
                                  <w:sz w:val="16"/>
                                  <w:szCs w:val="16"/>
                                  <w:lang w:val="en-US" w:eastAsia="en-US"/>
                                </w:rPr>
                                <w:t>;</w:t>
                              </w:r>
                              <w:proofErr w:type="gramEnd"/>
                            </w:p>
                            <w:p w14:paraId="72EDF8DB"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2E70EA36"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canJump</w:t>
                              </w:r>
                              <w:proofErr w:type="spellEnd"/>
                              <w:r w:rsidRPr="007154D8">
                                <w:rPr>
                                  <w:rFonts w:ascii="Consolas" w:eastAsiaTheme="minorHAnsi" w:hAnsi="Consolas" w:cs="Consolas"/>
                                  <w:color w:val="000000"/>
                                  <w:sz w:val="16"/>
                                  <w:szCs w:val="16"/>
                                  <w:lang w:val="en-US" w:eastAsia="en-US"/>
                                </w:rPr>
                                <w:t xml:space="preserve"> = </w:t>
                              </w:r>
                              <w:proofErr w:type="gramStart"/>
                              <w:r w:rsidRPr="007154D8">
                                <w:rPr>
                                  <w:rFonts w:ascii="Consolas" w:eastAsiaTheme="minorHAnsi" w:hAnsi="Consolas" w:cs="Consolas"/>
                                  <w:color w:val="0000FF"/>
                                  <w:sz w:val="16"/>
                                  <w:szCs w:val="16"/>
                                  <w:lang w:val="en-US" w:eastAsia="en-US"/>
                                </w:rPr>
                                <w:t>true</w:t>
                              </w:r>
                              <w:r w:rsidRPr="007154D8">
                                <w:rPr>
                                  <w:rFonts w:ascii="Consolas" w:eastAsiaTheme="minorHAnsi" w:hAnsi="Consolas" w:cs="Consolas"/>
                                  <w:color w:val="000000"/>
                                  <w:sz w:val="16"/>
                                  <w:szCs w:val="16"/>
                                  <w:lang w:val="en-US" w:eastAsia="en-US"/>
                                </w:rPr>
                                <w:t>;</w:t>
                              </w:r>
                              <w:proofErr w:type="gramEnd"/>
                            </w:p>
                            <w:p w14:paraId="3CD5EED0"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76376931"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else</w:t>
                              </w: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if</w:t>
                              </w:r>
                              <w:r w:rsidRPr="007154D8">
                                <w:rPr>
                                  <w:rFonts w:ascii="Consolas" w:eastAsiaTheme="minorHAnsi" w:hAnsi="Consolas" w:cs="Consolas"/>
                                  <w:color w:val="000000"/>
                                  <w:sz w:val="16"/>
                                  <w:szCs w:val="16"/>
                                  <w:lang w:val="en-US" w:eastAsia="en-US"/>
                                </w:rPr>
                                <w:t>(honey)</w:t>
                              </w:r>
                            </w:p>
                            <w:p w14:paraId="46CB6F84"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0581F865"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DestroyAll</w:t>
                              </w:r>
                              <w:proofErr w:type="spellEnd"/>
                              <w:r w:rsidRPr="007154D8">
                                <w:rPr>
                                  <w:rFonts w:ascii="Consolas" w:eastAsiaTheme="minorHAnsi" w:hAnsi="Consolas" w:cs="Consolas"/>
                                  <w:color w:val="000000"/>
                                  <w:sz w:val="16"/>
                                  <w:szCs w:val="16"/>
                                  <w:lang w:val="en-US" w:eastAsia="en-US"/>
                                </w:rPr>
                                <w:t>(</w:t>
                              </w:r>
                              <w:r w:rsidRPr="007154D8">
                                <w:rPr>
                                  <w:rFonts w:ascii="Consolas" w:eastAsiaTheme="minorHAnsi" w:hAnsi="Consolas" w:cs="Consolas"/>
                                  <w:color w:val="A31515"/>
                                  <w:sz w:val="16"/>
                                  <w:szCs w:val="16"/>
                                  <w:lang w:val="en-US" w:eastAsia="en-US"/>
                                </w:rPr>
                                <w:t>"Snow"</w:t>
                              </w:r>
                              <w:proofErr w:type="gramStart"/>
                              <w:r w:rsidRPr="007154D8">
                                <w:rPr>
                                  <w:rFonts w:ascii="Consolas" w:eastAsiaTheme="minorHAnsi" w:hAnsi="Consolas" w:cs="Consolas"/>
                                  <w:color w:val="000000"/>
                                  <w:sz w:val="16"/>
                                  <w:szCs w:val="16"/>
                                  <w:lang w:val="en-US" w:eastAsia="en-US"/>
                                </w:rPr>
                                <w:t>);</w:t>
                              </w:r>
                              <w:proofErr w:type="gramEnd"/>
                            </w:p>
                            <w:p w14:paraId="6622DB35"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isParticleRunning</w:t>
                              </w:r>
                              <w:proofErr w:type="spellEnd"/>
                              <w:r w:rsidRPr="007154D8">
                                <w:rPr>
                                  <w:rFonts w:ascii="Consolas" w:eastAsiaTheme="minorHAnsi" w:hAnsi="Consolas" w:cs="Consolas"/>
                                  <w:color w:val="000000"/>
                                  <w:sz w:val="16"/>
                                  <w:szCs w:val="16"/>
                                  <w:lang w:val="en-US" w:eastAsia="en-US"/>
                                </w:rPr>
                                <w:t xml:space="preserve"> = </w:t>
                              </w:r>
                              <w:proofErr w:type="gramStart"/>
                              <w:r w:rsidRPr="007154D8">
                                <w:rPr>
                                  <w:rFonts w:ascii="Consolas" w:eastAsiaTheme="minorHAnsi" w:hAnsi="Consolas" w:cs="Consolas"/>
                                  <w:color w:val="0000FF"/>
                                  <w:sz w:val="16"/>
                                  <w:szCs w:val="16"/>
                                  <w:lang w:val="en-US" w:eastAsia="en-US"/>
                                </w:rPr>
                                <w:t>false</w:t>
                              </w:r>
                              <w:r w:rsidRPr="007154D8">
                                <w:rPr>
                                  <w:rFonts w:ascii="Consolas" w:eastAsiaTheme="minorHAnsi" w:hAnsi="Consolas" w:cs="Consolas"/>
                                  <w:color w:val="000000"/>
                                  <w:sz w:val="16"/>
                                  <w:szCs w:val="16"/>
                                  <w:lang w:val="en-US" w:eastAsia="en-US"/>
                                </w:rPr>
                                <w:t>;</w:t>
                              </w:r>
                              <w:proofErr w:type="gramEnd"/>
                            </w:p>
                            <w:p w14:paraId="62407A03"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moveDirection</w:t>
                              </w:r>
                              <w:proofErr w:type="spellEnd"/>
                              <w:r w:rsidRPr="007154D8">
                                <w:rPr>
                                  <w:rFonts w:ascii="Consolas" w:eastAsiaTheme="minorHAnsi" w:hAnsi="Consolas" w:cs="Consolas"/>
                                  <w:color w:val="000000"/>
                                  <w:sz w:val="16"/>
                                  <w:szCs w:val="16"/>
                                  <w:lang w:val="en-US" w:eastAsia="en-US"/>
                                </w:rPr>
                                <w:t xml:space="preserve"> *= </w:t>
                              </w:r>
                              <w:proofErr w:type="spellStart"/>
                              <w:proofErr w:type="gramStart"/>
                              <w:r w:rsidRPr="007154D8">
                                <w:rPr>
                                  <w:rFonts w:ascii="Consolas" w:eastAsiaTheme="minorHAnsi" w:hAnsi="Consolas" w:cs="Consolas"/>
                                  <w:color w:val="000000"/>
                                  <w:sz w:val="16"/>
                                  <w:szCs w:val="16"/>
                                  <w:lang w:val="en-US" w:eastAsia="en-US"/>
                                </w:rPr>
                                <w:t>honeySpeed</w:t>
                              </w:r>
                              <w:proofErr w:type="spellEnd"/>
                              <w:r w:rsidRPr="007154D8">
                                <w:rPr>
                                  <w:rFonts w:ascii="Consolas" w:eastAsiaTheme="minorHAnsi" w:hAnsi="Consolas" w:cs="Consolas"/>
                                  <w:color w:val="000000"/>
                                  <w:sz w:val="16"/>
                                  <w:szCs w:val="16"/>
                                  <w:lang w:val="en-US" w:eastAsia="en-US"/>
                                </w:rPr>
                                <w:t>;</w:t>
                              </w:r>
                              <w:proofErr w:type="gramEnd"/>
                            </w:p>
                            <w:p w14:paraId="5E95A54C"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canJump</w:t>
                              </w:r>
                              <w:proofErr w:type="spellEnd"/>
                              <w:r w:rsidRPr="007154D8">
                                <w:rPr>
                                  <w:rFonts w:ascii="Consolas" w:eastAsiaTheme="minorHAnsi" w:hAnsi="Consolas" w:cs="Consolas"/>
                                  <w:color w:val="000000"/>
                                  <w:sz w:val="16"/>
                                  <w:szCs w:val="16"/>
                                  <w:lang w:val="en-US" w:eastAsia="en-US"/>
                                </w:rPr>
                                <w:t xml:space="preserve"> = </w:t>
                              </w:r>
                              <w:proofErr w:type="gramStart"/>
                              <w:r w:rsidRPr="007154D8">
                                <w:rPr>
                                  <w:rFonts w:ascii="Consolas" w:eastAsiaTheme="minorHAnsi" w:hAnsi="Consolas" w:cs="Consolas"/>
                                  <w:color w:val="0000FF"/>
                                  <w:sz w:val="16"/>
                                  <w:szCs w:val="16"/>
                                  <w:lang w:val="en-US" w:eastAsia="en-US"/>
                                </w:rPr>
                                <w:t>false</w:t>
                              </w:r>
                              <w:r w:rsidRPr="007154D8">
                                <w:rPr>
                                  <w:rFonts w:ascii="Consolas" w:eastAsiaTheme="minorHAnsi" w:hAnsi="Consolas" w:cs="Consolas"/>
                                  <w:color w:val="000000"/>
                                  <w:sz w:val="16"/>
                                  <w:szCs w:val="16"/>
                                  <w:lang w:val="en-US" w:eastAsia="en-US"/>
                                </w:rPr>
                                <w:t>;</w:t>
                              </w:r>
                              <w:proofErr w:type="gramEnd"/>
                            </w:p>
                            <w:p w14:paraId="2DF33724"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66973472"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else</w:t>
                              </w:r>
                            </w:p>
                            <w:p w14:paraId="51C3E77C"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6394535E"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DestroyAll</w:t>
                              </w:r>
                              <w:proofErr w:type="spellEnd"/>
                              <w:r w:rsidRPr="007154D8">
                                <w:rPr>
                                  <w:rFonts w:ascii="Consolas" w:eastAsiaTheme="minorHAnsi" w:hAnsi="Consolas" w:cs="Consolas"/>
                                  <w:color w:val="000000"/>
                                  <w:sz w:val="16"/>
                                  <w:szCs w:val="16"/>
                                  <w:lang w:val="en-US" w:eastAsia="en-US"/>
                                </w:rPr>
                                <w:t>(</w:t>
                              </w:r>
                              <w:r w:rsidRPr="007154D8">
                                <w:rPr>
                                  <w:rFonts w:ascii="Consolas" w:eastAsiaTheme="minorHAnsi" w:hAnsi="Consolas" w:cs="Consolas"/>
                                  <w:color w:val="A31515"/>
                                  <w:sz w:val="16"/>
                                  <w:szCs w:val="16"/>
                                  <w:lang w:val="en-US" w:eastAsia="en-US"/>
                                </w:rPr>
                                <w:t>"Snow"</w:t>
                              </w:r>
                              <w:proofErr w:type="gramStart"/>
                              <w:r w:rsidRPr="007154D8">
                                <w:rPr>
                                  <w:rFonts w:ascii="Consolas" w:eastAsiaTheme="minorHAnsi" w:hAnsi="Consolas" w:cs="Consolas"/>
                                  <w:color w:val="000000"/>
                                  <w:sz w:val="16"/>
                                  <w:szCs w:val="16"/>
                                  <w:lang w:val="en-US" w:eastAsia="en-US"/>
                                </w:rPr>
                                <w:t>);</w:t>
                              </w:r>
                              <w:proofErr w:type="gramEnd"/>
                            </w:p>
                            <w:p w14:paraId="4C4F1663"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isParticleRunning</w:t>
                              </w:r>
                              <w:proofErr w:type="spellEnd"/>
                              <w:r w:rsidRPr="007154D8">
                                <w:rPr>
                                  <w:rFonts w:ascii="Consolas" w:eastAsiaTheme="minorHAnsi" w:hAnsi="Consolas" w:cs="Consolas"/>
                                  <w:color w:val="000000"/>
                                  <w:sz w:val="16"/>
                                  <w:szCs w:val="16"/>
                                  <w:lang w:val="en-US" w:eastAsia="en-US"/>
                                </w:rPr>
                                <w:t xml:space="preserve"> = </w:t>
                              </w:r>
                              <w:proofErr w:type="gramStart"/>
                              <w:r w:rsidRPr="007154D8">
                                <w:rPr>
                                  <w:rFonts w:ascii="Consolas" w:eastAsiaTheme="minorHAnsi" w:hAnsi="Consolas" w:cs="Consolas"/>
                                  <w:color w:val="0000FF"/>
                                  <w:sz w:val="16"/>
                                  <w:szCs w:val="16"/>
                                  <w:lang w:val="en-US" w:eastAsia="en-US"/>
                                </w:rPr>
                                <w:t>false</w:t>
                              </w:r>
                              <w:r w:rsidRPr="007154D8">
                                <w:rPr>
                                  <w:rFonts w:ascii="Consolas" w:eastAsiaTheme="minorHAnsi" w:hAnsi="Consolas" w:cs="Consolas"/>
                                  <w:color w:val="000000"/>
                                  <w:sz w:val="16"/>
                                  <w:szCs w:val="16"/>
                                  <w:lang w:val="en-US" w:eastAsia="en-US"/>
                                </w:rPr>
                                <w:t>;</w:t>
                              </w:r>
                              <w:proofErr w:type="gramEnd"/>
                            </w:p>
                            <w:p w14:paraId="111ABA9F"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canJump</w:t>
                              </w:r>
                              <w:proofErr w:type="spellEnd"/>
                              <w:r w:rsidRPr="007154D8">
                                <w:rPr>
                                  <w:rFonts w:ascii="Consolas" w:eastAsiaTheme="minorHAnsi" w:hAnsi="Consolas" w:cs="Consolas"/>
                                  <w:color w:val="000000"/>
                                  <w:sz w:val="16"/>
                                  <w:szCs w:val="16"/>
                                  <w:lang w:val="en-US" w:eastAsia="en-US"/>
                                </w:rPr>
                                <w:t xml:space="preserve"> = </w:t>
                              </w:r>
                              <w:proofErr w:type="gramStart"/>
                              <w:r w:rsidRPr="007154D8">
                                <w:rPr>
                                  <w:rFonts w:ascii="Consolas" w:eastAsiaTheme="minorHAnsi" w:hAnsi="Consolas" w:cs="Consolas"/>
                                  <w:color w:val="0000FF"/>
                                  <w:sz w:val="16"/>
                                  <w:szCs w:val="16"/>
                                  <w:lang w:val="en-US" w:eastAsia="en-US"/>
                                </w:rPr>
                                <w:t>true</w:t>
                              </w:r>
                              <w:r w:rsidRPr="007154D8">
                                <w:rPr>
                                  <w:rFonts w:ascii="Consolas" w:eastAsiaTheme="minorHAnsi" w:hAnsi="Consolas" w:cs="Consolas"/>
                                  <w:color w:val="000000"/>
                                  <w:sz w:val="16"/>
                                  <w:szCs w:val="16"/>
                                  <w:lang w:val="en-US" w:eastAsia="en-US"/>
                                </w:rPr>
                                <w:t>;</w:t>
                              </w:r>
                              <w:proofErr w:type="gramEnd"/>
                            </w:p>
                            <w:p w14:paraId="49761365"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gramStart"/>
                              <w:r w:rsidRPr="007154D8">
                                <w:rPr>
                                  <w:rFonts w:ascii="Consolas" w:eastAsiaTheme="minorHAnsi" w:hAnsi="Consolas" w:cs="Consolas"/>
                                  <w:color w:val="0000FF"/>
                                  <w:sz w:val="16"/>
                                  <w:szCs w:val="16"/>
                                  <w:lang w:val="en-US" w:eastAsia="en-US"/>
                                </w:rPr>
                                <w:t>if</w:t>
                              </w:r>
                              <w:r w:rsidRPr="007154D8">
                                <w:rPr>
                                  <w:rFonts w:ascii="Consolas" w:eastAsiaTheme="minorHAnsi" w:hAnsi="Consolas" w:cs="Consolas"/>
                                  <w:color w:val="000000"/>
                                  <w:sz w:val="16"/>
                                  <w:szCs w:val="16"/>
                                  <w:lang w:val="en-US" w:eastAsia="en-US"/>
                                </w:rPr>
                                <w:t>(</w:t>
                              </w:r>
                              <w:proofErr w:type="spellStart"/>
                              <w:proofErr w:type="gramEnd"/>
                              <w:r w:rsidRPr="007154D8">
                                <w:rPr>
                                  <w:rFonts w:ascii="Consolas" w:eastAsiaTheme="minorHAnsi" w:hAnsi="Consolas" w:cs="Consolas"/>
                                  <w:color w:val="000000"/>
                                  <w:sz w:val="16"/>
                                  <w:szCs w:val="16"/>
                                  <w:lang w:val="en-US" w:eastAsia="en-US"/>
                                </w:rPr>
                                <w:t>moveDirection</w:t>
                              </w:r>
                              <w:proofErr w:type="spellEnd"/>
                              <w:r w:rsidRPr="007154D8">
                                <w:rPr>
                                  <w:rFonts w:ascii="Consolas" w:eastAsiaTheme="minorHAnsi" w:hAnsi="Consolas" w:cs="Consolas"/>
                                  <w:color w:val="000000"/>
                                  <w:sz w:val="16"/>
                                  <w:szCs w:val="16"/>
                                  <w:lang w:val="en-US" w:eastAsia="en-US"/>
                                </w:rPr>
                                <w:t xml:space="preserve"> != Vector3.zero &amp;&amp; !</w:t>
                              </w:r>
                              <w:proofErr w:type="spellStart"/>
                              <w:r w:rsidRPr="007154D8">
                                <w:rPr>
                                  <w:rFonts w:ascii="Consolas" w:eastAsiaTheme="minorHAnsi" w:hAnsi="Consolas" w:cs="Consolas"/>
                                  <w:color w:val="000000"/>
                                  <w:sz w:val="16"/>
                                  <w:szCs w:val="16"/>
                                  <w:lang w:val="en-US" w:eastAsia="en-US"/>
                                </w:rPr>
                                <w:t>Input.GetKey</w:t>
                              </w:r>
                              <w:proofErr w:type="spellEnd"/>
                              <w:r w:rsidRPr="007154D8">
                                <w:rPr>
                                  <w:rFonts w:ascii="Consolas" w:eastAsiaTheme="minorHAnsi" w:hAnsi="Consolas" w:cs="Consolas"/>
                                  <w:color w:val="000000"/>
                                  <w:sz w:val="16"/>
                                  <w:szCs w:val="16"/>
                                  <w:lang w:val="en-US" w:eastAsia="en-US"/>
                                </w:rPr>
                                <w:t>(</w:t>
                              </w:r>
                              <w:proofErr w:type="spellStart"/>
                              <w:r w:rsidRPr="007154D8">
                                <w:rPr>
                                  <w:rFonts w:ascii="Consolas" w:eastAsiaTheme="minorHAnsi" w:hAnsi="Consolas" w:cs="Consolas"/>
                                  <w:color w:val="000000"/>
                                  <w:sz w:val="16"/>
                                  <w:szCs w:val="16"/>
                                  <w:lang w:val="en-US" w:eastAsia="en-US"/>
                                </w:rPr>
                                <w:t>KeyCode.LeftShift</w:t>
                              </w:r>
                              <w:proofErr w:type="spellEnd"/>
                              <w:r w:rsidRPr="007154D8">
                                <w:rPr>
                                  <w:rFonts w:ascii="Consolas" w:eastAsiaTheme="minorHAnsi" w:hAnsi="Consolas" w:cs="Consolas"/>
                                  <w:color w:val="000000"/>
                                  <w:sz w:val="16"/>
                                  <w:szCs w:val="16"/>
                                  <w:lang w:val="en-US" w:eastAsia="en-US"/>
                                </w:rPr>
                                <w:t>))</w:t>
                              </w:r>
                            </w:p>
                            <w:p w14:paraId="51D2D4EB"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203F234D"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gramStart"/>
                              <w:r w:rsidRPr="007154D8">
                                <w:rPr>
                                  <w:rFonts w:ascii="Consolas" w:eastAsiaTheme="minorHAnsi" w:hAnsi="Consolas" w:cs="Consolas"/>
                                  <w:color w:val="000000"/>
                                  <w:sz w:val="16"/>
                                  <w:szCs w:val="16"/>
                                  <w:lang w:val="en-US" w:eastAsia="en-US"/>
                                </w:rPr>
                                <w:t>Walk(</w:t>
                              </w:r>
                              <w:proofErr w:type="gramEnd"/>
                              <w:r w:rsidRPr="007154D8">
                                <w:rPr>
                                  <w:rFonts w:ascii="Consolas" w:eastAsiaTheme="minorHAnsi" w:hAnsi="Consolas" w:cs="Consolas"/>
                                  <w:color w:val="000000"/>
                                  <w:sz w:val="16"/>
                                  <w:szCs w:val="16"/>
                                  <w:lang w:val="en-US" w:eastAsia="en-US"/>
                                </w:rPr>
                                <w:t>);</w:t>
                              </w:r>
                            </w:p>
                            <w:p w14:paraId="3139F1FA"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1704D5B8"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else</w:t>
                              </w:r>
                              <w:r w:rsidRPr="007154D8">
                                <w:rPr>
                                  <w:rFonts w:ascii="Consolas" w:eastAsiaTheme="minorHAnsi" w:hAnsi="Consolas" w:cs="Consolas"/>
                                  <w:color w:val="000000"/>
                                  <w:sz w:val="16"/>
                                  <w:szCs w:val="16"/>
                                  <w:lang w:val="en-US" w:eastAsia="en-US"/>
                                </w:rPr>
                                <w:t xml:space="preserve"> </w:t>
                              </w:r>
                              <w:proofErr w:type="gramStart"/>
                              <w:r w:rsidRPr="007154D8">
                                <w:rPr>
                                  <w:rFonts w:ascii="Consolas" w:eastAsiaTheme="minorHAnsi" w:hAnsi="Consolas" w:cs="Consolas"/>
                                  <w:color w:val="0000FF"/>
                                  <w:sz w:val="16"/>
                                  <w:szCs w:val="16"/>
                                  <w:lang w:val="en-US" w:eastAsia="en-US"/>
                                </w:rPr>
                                <w:t>if</w:t>
                              </w:r>
                              <w:r w:rsidRPr="007154D8">
                                <w:rPr>
                                  <w:rFonts w:ascii="Consolas" w:eastAsiaTheme="minorHAnsi" w:hAnsi="Consolas" w:cs="Consolas"/>
                                  <w:color w:val="000000"/>
                                  <w:sz w:val="16"/>
                                  <w:szCs w:val="16"/>
                                  <w:lang w:val="en-US" w:eastAsia="en-US"/>
                                </w:rPr>
                                <w:t>(</w:t>
                              </w:r>
                              <w:proofErr w:type="spellStart"/>
                              <w:proofErr w:type="gramEnd"/>
                              <w:r w:rsidRPr="007154D8">
                                <w:rPr>
                                  <w:rFonts w:ascii="Consolas" w:eastAsiaTheme="minorHAnsi" w:hAnsi="Consolas" w:cs="Consolas"/>
                                  <w:color w:val="000000"/>
                                  <w:sz w:val="16"/>
                                  <w:szCs w:val="16"/>
                                  <w:lang w:val="en-US" w:eastAsia="en-US"/>
                                </w:rPr>
                                <w:t>moveDirection</w:t>
                              </w:r>
                              <w:proofErr w:type="spellEnd"/>
                              <w:r w:rsidRPr="007154D8">
                                <w:rPr>
                                  <w:rFonts w:ascii="Consolas" w:eastAsiaTheme="minorHAnsi" w:hAnsi="Consolas" w:cs="Consolas"/>
                                  <w:color w:val="000000"/>
                                  <w:sz w:val="16"/>
                                  <w:szCs w:val="16"/>
                                  <w:lang w:val="en-US" w:eastAsia="en-US"/>
                                </w:rPr>
                                <w:t xml:space="preserve"> != Vector3.zero &amp;&amp; </w:t>
                              </w:r>
                              <w:proofErr w:type="spellStart"/>
                              <w:r w:rsidRPr="007154D8">
                                <w:rPr>
                                  <w:rFonts w:ascii="Consolas" w:eastAsiaTheme="minorHAnsi" w:hAnsi="Consolas" w:cs="Consolas"/>
                                  <w:color w:val="000000"/>
                                  <w:sz w:val="16"/>
                                  <w:szCs w:val="16"/>
                                  <w:lang w:val="en-US" w:eastAsia="en-US"/>
                                </w:rPr>
                                <w:t>Input.GetKey</w:t>
                              </w:r>
                              <w:proofErr w:type="spellEnd"/>
                              <w:r w:rsidRPr="007154D8">
                                <w:rPr>
                                  <w:rFonts w:ascii="Consolas" w:eastAsiaTheme="minorHAnsi" w:hAnsi="Consolas" w:cs="Consolas"/>
                                  <w:color w:val="000000"/>
                                  <w:sz w:val="16"/>
                                  <w:szCs w:val="16"/>
                                  <w:lang w:val="en-US" w:eastAsia="en-US"/>
                                </w:rPr>
                                <w:t>(</w:t>
                              </w:r>
                              <w:proofErr w:type="spellStart"/>
                              <w:r w:rsidRPr="007154D8">
                                <w:rPr>
                                  <w:rFonts w:ascii="Consolas" w:eastAsiaTheme="minorHAnsi" w:hAnsi="Consolas" w:cs="Consolas"/>
                                  <w:color w:val="000000"/>
                                  <w:sz w:val="16"/>
                                  <w:szCs w:val="16"/>
                                  <w:lang w:val="en-US" w:eastAsia="en-US"/>
                                </w:rPr>
                                <w:t>KeyCode.LeftShift</w:t>
                              </w:r>
                              <w:proofErr w:type="spellEnd"/>
                              <w:r w:rsidRPr="007154D8">
                                <w:rPr>
                                  <w:rFonts w:ascii="Consolas" w:eastAsiaTheme="minorHAnsi" w:hAnsi="Consolas" w:cs="Consolas"/>
                                  <w:color w:val="000000"/>
                                  <w:sz w:val="16"/>
                                  <w:szCs w:val="16"/>
                                  <w:lang w:val="en-US" w:eastAsia="en-US"/>
                                </w:rPr>
                                <w:t>)){</w:t>
                              </w:r>
                            </w:p>
                            <w:p w14:paraId="2F87BBC7"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gramStart"/>
                              <w:r w:rsidRPr="007154D8">
                                <w:rPr>
                                  <w:rFonts w:ascii="Consolas" w:eastAsiaTheme="minorHAnsi" w:hAnsi="Consolas" w:cs="Consolas"/>
                                  <w:color w:val="000000"/>
                                  <w:sz w:val="16"/>
                                  <w:szCs w:val="16"/>
                                  <w:lang w:val="en-US" w:eastAsia="en-US"/>
                                </w:rPr>
                                <w:t>Run(</w:t>
                              </w:r>
                              <w:proofErr w:type="gramEnd"/>
                              <w:r w:rsidRPr="007154D8">
                                <w:rPr>
                                  <w:rFonts w:ascii="Consolas" w:eastAsiaTheme="minorHAnsi" w:hAnsi="Consolas" w:cs="Consolas"/>
                                  <w:color w:val="000000"/>
                                  <w:sz w:val="16"/>
                                  <w:szCs w:val="16"/>
                                  <w:lang w:val="en-US" w:eastAsia="en-US"/>
                                </w:rPr>
                                <w:t>);</w:t>
                              </w:r>
                            </w:p>
                            <w:p w14:paraId="053B8329"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57236268"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else</w:t>
                              </w:r>
                              <w:r w:rsidRPr="007154D8">
                                <w:rPr>
                                  <w:rFonts w:ascii="Consolas" w:eastAsiaTheme="minorHAnsi" w:hAnsi="Consolas" w:cs="Consolas"/>
                                  <w:color w:val="000000"/>
                                  <w:sz w:val="16"/>
                                  <w:szCs w:val="16"/>
                                  <w:lang w:val="en-US" w:eastAsia="en-US"/>
                                </w:rPr>
                                <w:t xml:space="preserve"> </w:t>
                              </w:r>
                              <w:proofErr w:type="gramStart"/>
                              <w:r w:rsidRPr="007154D8">
                                <w:rPr>
                                  <w:rFonts w:ascii="Consolas" w:eastAsiaTheme="minorHAnsi" w:hAnsi="Consolas" w:cs="Consolas"/>
                                  <w:color w:val="0000FF"/>
                                  <w:sz w:val="16"/>
                                  <w:szCs w:val="16"/>
                                  <w:lang w:val="en-US" w:eastAsia="en-US"/>
                                </w:rPr>
                                <w:t>if</w:t>
                              </w:r>
                              <w:r w:rsidRPr="007154D8">
                                <w:rPr>
                                  <w:rFonts w:ascii="Consolas" w:eastAsiaTheme="minorHAnsi" w:hAnsi="Consolas" w:cs="Consolas"/>
                                  <w:color w:val="000000"/>
                                  <w:sz w:val="16"/>
                                  <w:szCs w:val="16"/>
                                  <w:lang w:val="en-US" w:eastAsia="en-US"/>
                                </w:rPr>
                                <w:t>(</w:t>
                              </w:r>
                              <w:proofErr w:type="spellStart"/>
                              <w:proofErr w:type="gramEnd"/>
                              <w:r w:rsidRPr="007154D8">
                                <w:rPr>
                                  <w:rFonts w:ascii="Consolas" w:eastAsiaTheme="minorHAnsi" w:hAnsi="Consolas" w:cs="Consolas"/>
                                  <w:color w:val="000000"/>
                                  <w:sz w:val="16"/>
                                  <w:szCs w:val="16"/>
                                  <w:lang w:val="en-US" w:eastAsia="en-US"/>
                                </w:rPr>
                                <w:t>moveDirection</w:t>
                              </w:r>
                              <w:proofErr w:type="spellEnd"/>
                              <w:r w:rsidRPr="007154D8">
                                <w:rPr>
                                  <w:rFonts w:ascii="Consolas" w:eastAsiaTheme="minorHAnsi" w:hAnsi="Consolas" w:cs="Consolas"/>
                                  <w:color w:val="000000"/>
                                  <w:sz w:val="16"/>
                                  <w:szCs w:val="16"/>
                                  <w:lang w:val="en-US" w:eastAsia="en-US"/>
                                </w:rPr>
                                <w:t xml:space="preserve"> == Vector3.zero)</w:t>
                              </w:r>
                            </w:p>
                            <w:p w14:paraId="03831790"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572B9261"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gramStart"/>
                              <w:r w:rsidRPr="007154D8">
                                <w:rPr>
                                  <w:rFonts w:ascii="Consolas" w:eastAsiaTheme="minorHAnsi" w:hAnsi="Consolas" w:cs="Consolas"/>
                                  <w:color w:val="000000"/>
                                  <w:sz w:val="16"/>
                                  <w:szCs w:val="16"/>
                                  <w:lang w:val="en-US" w:eastAsia="en-US"/>
                                </w:rPr>
                                <w:t>Idle(</w:t>
                              </w:r>
                              <w:proofErr w:type="gramEnd"/>
                              <w:r w:rsidRPr="007154D8">
                                <w:rPr>
                                  <w:rFonts w:ascii="Consolas" w:eastAsiaTheme="minorHAnsi" w:hAnsi="Consolas" w:cs="Consolas"/>
                                  <w:color w:val="000000"/>
                                  <w:sz w:val="16"/>
                                  <w:szCs w:val="16"/>
                                  <w:lang w:val="en-US" w:eastAsia="en-US"/>
                                </w:rPr>
                                <w:t>);</w:t>
                              </w:r>
                            </w:p>
                            <w:p w14:paraId="3D9B6D61"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0EBFE96C"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moveDirection</w:t>
                              </w:r>
                              <w:proofErr w:type="spellEnd"/>
                              <w:r w:rsidRPr="007154D8">
                                <w:rPr>
                                  <w:rFonts w:ascii="Consolas" w:eastAsiaTheme="minorHAnsi" w:hAnsi="Consolas" w:cs="Consolas"/>
                                  <w:color w:val="000000"/>
                                  <w:sz w:val="16"/>
                                  <w:szCs w:val="16"/>
                                  <w:lang w:val="en-US" w:eastAsia="en-US"/>
                                </w:rPr>
                                <w:t xml:space="preserve"> *= </w:t>
                              </w:r>
                              <w:proofErr w:type="spellStart"/>
                              <w:proofErr w:type="gramStart"/>
                              <w:r w:rsidRPr="007154D8">
                                <w:rPr>
                                  <w:rFonts w:ascii="Consolas" w:eastAsiaTheme="minorHAnsi" w:hAnsi="Consolas" w:cs="Consolas"/>
                                  <w:color w:val="000000"/>
                                  <w:sz w:val="16"/>
                                  <w:szCs w:val="16"/>
                                  <w:lang w:val="en-US" w:eastAsia="en-US"/>
                                </w:rPr>
                                <w:t>movementSpeed</w:t>
                              </w:r>
                              <w:proofErr w:type="spellEnd"/>
                              <w:r w:rsidRPr="007154D8">
                                <w:rPr>
                                  <w:rFonts w:ascii="Consolas" w:eastAsiaTheme="minorHAnsi" w:hAnsi="Consolas" w:cs="Consolas"/>
                                  <w:color w:val="000000"/>
                                  <w:sz w:val="16"/>
                                  <w:szCs w:val="16"/>
                                  <w:lang w:val="en-US" w:eastAsia="en-US"/>
                                </w:rPr>
                                <w:t>;</w:t>
                              </w:r>
                              <w:proofErr w:type="gramEnd"/>
                            </w:p>
                            <w:p w14:paraId="736A9D23"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5C1B3DCD"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p>
                            <w:p w14:paraId="1C1EC581"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638BAC25"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if</w:t>
                              </w: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Input.GetKeyDown</w:t>
                              </w:r>
                              <w:proofErr w:type="spellEnd"/>
                              <w:r w:rsidRPr="007154D8">
                                <w:rPr>
                                  <w:rFonts w:ascii="Consolas" w:eastAsiaTheme="minorHAnsi" w:hAnsi="Consolas" w:cs="Consolas"/>
                                  <w:color w:val="000000"/>
                                  <w:sz w:val="16"/>
                                  <w:szCs w:val="16"/>
                                  <w:lang w:val="en-US" w:eastAsia="en-US"/>
                                </w:rPr>
                                <w:t>(</w:t>
                              </w:r>
                              <w:proofErr w:type="spellStart"/>
                              <w:r w:rsidRPr="007154D8">
                                <w:rPr>
                                  <w:rFonts w:ascii="Consolas" w:eastAsiaTheme="minorHAnsi" w:hAnsi="Consolas" w:cs="Consolas"/>
                                  <w:color w:val="000000"/>
                                  <w:sz w:val="16"/>
                                  <w:szCs w:val="16"/>
                                  <w:lang w:val="en-US" w:eastAsia="en-US"/>
                                </w:rPr>
                                <w:t>KeyCode.Space</w:t>
                              </w:r>
                              <w:proofErr w:type="spellEnd"/>
                              <w:r w:rsidRPr="007154D8">
                                <w:rPr>
                                  <w:rFonts w:ascii="Consolas" w:eastAsiaTheme="minorHAnsi" w:hAnsi="Consolas" w:cs="Consolas"/>
                                  <w:color w:val="000000"/>
                                  <w:sz w:val="16"/>
                                  <w:szCs w:val="16"/>
                                  <w:lang w:val="en-US" w:eastAsia="en-US"/>
                                </w:rPr>
                                <w:t>))</w:t>
                              </w:r>
                            </w:p>
                            <w:p w14:paraId="0057EFD2"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4897FFBD"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Jump(</w:t>
                              </w:r>
                              <w:proofErr w:type="spellStart"/>
                              <w:r w:rsidRPr="007154D8">
                                <w:rPr>
                                  <w:rFonts w:ascii="Consolas" w:eastAsiaTheme="minorHAnsi" w:hAnsi="Consolas" w:cs="Consolas"/>
                                  <w:color w:val="000000"/>
                                  <w:sz w:val="16"/>
                                  <w:szCs w:val="16"/>
                                  <w:lang w:val="en-US" w:eastAsia="en-US"/>
                                </w:rPr>
                                <w:t>canJump</w:t>
                              </w:r>
                              <w:proofErr w:type="spellEnd"/>
                              <w:proofErr w:type="gramStart"/>
                              <w:r w:rsidRPr="007154D8">
                                <w:rPr>
                                  <w:rFonts w:ascii="Consolas" w:eastAsiaTheme="minorHAnsi" w:hAnsi="Consolas" w:cs="Consolas"/>
                                  <w:color w:val="000000"/>
                                  <w:sz w:val="16"/>
                                  <w:szCs w:val="16"/>
                                  <w:lang w:val="en-US" w:eastAsia="en-US"/>
                                </w:rPr>
                                <w:t>);</w:t>
                              </w:r>
                              <w:proofErr w:type="gramEnd"/>
                            </w:p>
                            <w:p w14:paraId="0A3AD533"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0E11B7BC"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58C24F3C"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proofErr w:type="gramStart"/>
                              <w:r w:rsidRPr="007154D8">
                                <w:rPr>
                                  <w:rFonts w:ascii="Consolas" w:eastAsiaTheme="minorHAnsi" w:hAnsi="Consolas" w:cs="Consolas"/>
                                  <w:color w:val="000000"/>
                                  <w:sz w:val="16"/>
                                  <w:szCs w:val="16"/>
                                  <w:lang w:val="en-US" w:eastAsia="en-US"/>
                                </w:rPr>
                                <w:t>controller.Move</w:t>
                              </w:r>
                              <w:proofErr w:type="spellEnd"/>
                              <w:proofErr w:type="gramEnd"/>
                              <w:r w:rsidRPr="007154D8">
                                <w:rPr>
                                  <w:rFonts w:ascii="Consolas" w:eastAsiaTheme="minorHAnsi" w:hAnsi="Consolas" w:cs="Consolas"/>
                                  <w:color w:val="000000"/>
                                  <w:sz w:val="16"/>
                                  <w:szCs w:val="16"/>
                                  <w:lang w:val="en-US" w:eastAsia="en-US"/>
                                </w:rPr>
                                <w:t>(</w:t>
                              </w:r>
                              <w:proofErr w:type="spellStart"/>
                              <w:r w:rsidRPr="007154D8">
                                <w:rPr>
                                  <w:rFonts w:ascii="Consolas" w:eastAsiaTheme="minorHAnsi" w:hAnsi="Consolas" w:cs="Consolas"/>
                                  <w:color w:val="000000"/>
                                  <w:sz w:val="16"/>
                                  <w:szCs w:val="16"/>
                                  <w:lang w:val="en-US" w:eastAsia="en-US"/>
                                </w:rPr>
                                <w:t>moveDirection</w:t>
                              </w:r>
                              <w:proofErr w:type="spellEnd"/>
                              <w:r w:rsidRPr="007154D8">
                                <w:rPr>
                                  <w:rFonts w:ascii="Consolas" w:eastAsiaTheme="minorHAnsi" w:hAnsi="Consolas" w:cs="Consolas"/>
                                  <w:color w:val="000000"/>
                                  <w:sz w:val="16"/>
                                  <w:szCs w:val="16"/>
                                  <w:lang w:val="en-US" w:eastAsia="en-US"/>
                                </w:rPr>
                                <w:t xml:space="preserve"> * </w:t>
                              </w:r>
                              <w:proofErr w:type="spellStart"/>
                              <w:r w:rsidRPr="007154D8">
                                <w:rPr>
                                  <w:rFonts w:ascii="Consolas" w:eastAsiaTheme="minorHAnsi" w:hAnsi="Consolas" w:cs="Consolas"/>
                                  <w:color w:val="000000"/>
                                  <w:sz w:val="16"/>
                                  <w:szCs w:val="16"/>
                                  <w:lang w:val="en-US" w:eastAsia="en-US"/>
                                </w:rPr>
                                <w:t>Time.deltaTime</w:t>
                              </w:r>
                              <w:proofErr w:type="spellEnd"/>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8000"/>
                                  <w:sz w:val="16"/>
                                  <w:szCs w:val="16"/>
                                  <w:lang w:val="en-US" w:eastAsia="en-US"/>
                                </w:rPr>
                                <w:t>//movement</w:t>
                              </w:r>
                            </w:p>
                            <w:p w14:paraId="31668385"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proofErr w:type="gramStart"/>
                              <w:r w:rsidRPr="007154D8">
                                <w:rPr>
                                  <w:rFonts w:ascii="Consolas" w:eastAsiaTheme="minorHAnsi" w:hAnsi="Consolas" w:cs="Consolas"/>
                                  <w:color w:val="000000"/>
                                  <w:sz w:val="16"/>
                                  <w:szCs w:val="16"/>
                                  <w:lang w:val="en-US" w:eastAsia="en-US"/>
                                </w:rPr>
                                <w:t>velocity.y</w:t>
                              </w:r>
                              <w:proofErr w:type="spellEnd"/>
                              <w:proofErr w:type="gramEnd"/>
                              <w:r w:rsidRPr="007154D8">
                                <w:rPr>
                                  <w:rFonts w:ascii="Consolas" w:eastAsiaTheme="minorHAnsi" w:hAnsi="Consolas" w:cs="Consolas"/>
                                  <w:color w:val="000000"/>
                                  <w:sz w:val="16"/>
                                  <w:szCs w:val="16"/>
                                  <w:lang w:val="en-US" w:eastAsia="en-US"/>
                                </w:rPr>
                                <w:t xml:space="preserve"> += gravity * </w:t>
                              </w:r>
                              <w:proofErr w:type="spellStart"/>
                              <w:r w:rsidRPr="007154D8">
                                <w:rPr>
                                  <w:rFonts w:ascii="Consolas" w:eastAsiaTheme="minorHAnsi" w:hAnsi="Consolas" w:cs="Consolas"/>
                                  <w:color w:val="000000"/>
                                  <w:sz w:val="16"/>
                                  <w:szCs w:val="16"/>
                                  <w:lang w:val="en-US" w:eastAsia="en-US"/>
                                </w:rPr>
                                <w:t>Time.deltaTime</w:t>
                              </w:r>
                              <w:proofErr w:type="spellEnd"/>
                              <w:r w:rsidRPr="007154D8">
                                <w:rPr>
                                  <w:rFonts w:ascii="Consolas" w:eastAsiaTheme="minorHAnsi" w:hAnsi="Consolas" w:cs="Consolas"/>
                                  <w:color w:val="000000"/>
                                  <w:sz w:val="16"/>
                                  <w:szCs w:val="16"/>
                                  <w:lang w:val="en-US" w:eastAsia="en-US"/>
                                </w:rPr>
                                <w:t xml:space="preserve">; </w:t>
                              </w:r>
                            </w:p>
                            <w:p w14:paraId="44D04D2C"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proofErr w:type="gramStart"/>
                              <w:r w:rsidRPr="007154D8">
                                <w:rPr>
                                  <w:rFonts w:ascii="Consolas" w:eastAsiaTheme="minorHAnsi" w:hAnsi="Consolas" w:cs="Consolas"/>
                                  <w:color w:val="000000"/>
                                  <w:sz w:val="16"/>
                                  <w:szCs w:val="16"/>
                                  <w:lang w:val="en-US" w:eastAsia="en-US"/>
                                </w:rPr>
                                <w:t>controller.Move</w:t>
                              </w:r>
                              <w:proofErr w:type="spellEnd"/>
                              <w:proofErr w:type="gramEnd"/>
                              <w:r w:rsidRPr="007154D8">
                                <w:rPr>
                                  <w:rFonts w:ascii="Consolas" w:eastAsiaTheme="minorHAnsi" w:hAnsi="Consolas" w:cs="Consolas"/>
                                  <w:color w:val="000000"/>
                                  <w:sz w:val="16"/>
                                  <w:szCs w:val="16"/>
                                  <w:lang w:val="en-US" w:eastAsia="en-US"/>
                                </w:rPr>
                                <w:t xml:space="preserve">(velocity * </w:t>
                              </w:r>
                              <w:proofErr w:type="spellStart"/>
                              <w:r w:rsidRPr="007154D8">
                                <w:rPr>
                                  <w:rFonts w:ascii="Consolas" w:eastAsiaTheme="minorHAnsi" w:hAnsi="Consolas" w:cs="Consolas"/>
                                  <w:color w:val="000000"/>
                                  <w:sz w:val="16"/>
                                  <w:szCs w:val="16"/>
                                  <w:lang w:val="en-US" w:eastAsia="en-US"/>
                                </w:rPr>
                                <w:t>Time.deltaTime</w:t>
                              </w:r>
                              <w:proofErr w:type="spellEnd"/>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8000"/>
                                  <w:sz w:val="16"/>
                                  <w:szCs w:val="16"/>
                                  <w:lang w:val="en-US" w:eastAsia="en-US"/>
                                </w:rPr>
                                <w:t xml:space="preserve">//gravity  </w:t>
                              </w:r>
                            </w:p>
                            <w:p w14:paraId="062D723F" w14:textId="77777777" w:rsidR="002D0698" w:rsidRPr="007154D8" w:rsidRDefault="002D0698" w:rsidP="007154D8">
                              <w:pPr>
                                <w:autoSpaceDE w:val="0"/>
                                <w:autoSpaceDN w:val="0"/>
                                <w:adjustRightInd w:val="0"/>
                                <w:rPr>
                                  <w:sz w:val="16"/>
                                  <w:szCs w:val="16"/>
                                  <w:lang w:val="en-US"/>
                                </w:rPr>
                              </w:pPr>
                              <w:r w:rsidRPr="007154D8">
                                <w:rPr>
                                  <w:rFonts w:ascii="Consolas" w:eastAsiaTheme="minorHAnsi" w:hAnsi="Consolas" w:cs="Consolas"/>
                                  <w:color w:val="000000"/>
                                  <w:sz w:val="16"/>
                                  <w:szCs w:val="16"/>
                                  <w:lang w:val="en-US" w:eastAsia="en-US"/>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6F12DCC" id="_x0000_s1092" style="width:474pt;height:700.9pt;mso-position-horizontal-relative:char;mso-position-vertical-relative:line" coordorigin=",-104" coordsize="90538,9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">
                <v:rect id="Прямоугольник 54" o:spid="_x0000_s1093" style="position:absolute;top:-104;width:90538;height:9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" fillcolor="#d9e2f3 [660]" strokecolor="#cfcdcd [2894]" strokeweight="1pt"/>
                <v:shape id="Надпись 55" o:spid="_x0000_s1094" type="#_x0000_t202" style="position:absolute;left:681;top:-20;width:81829;height:90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" fillcolor="white [3201]" strokeweight=".5pt">
                  <v:textbox>
                    <w:txbxContent>
                      <w:p w14:paraId="7BCA2DD8"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private</w:t>
                        </w: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bool</w:t>
                        </w:r>
                        <w:r w:rsidRPr="007154D8">
                          <w:rPr>
                            <w:rFonts w:ascii="Consolas" w:eastAsiaTheme="minorHAnsi" w:hAnsi="Consolas" w:cs="Consolas"/>
                            <w:color w:val="000000"/>
                            <w:sz w:val="16"/>
                            <w:szCs w:val="16"/>
                            <w:lang w:val="en-US" w:eastAsia="en-US"/>
                          </w:rPr>
                          <w:t xml:space="preserve"> icy = </w:t>
                        </w:r>
                        <w:proofErr w:type="gramStart"/>
                        <w:r w:rsidRPr="007154D8">
                          <w:rPr>
                            <w:rFonts w:ascii="Consolas" w:eastAsiaTheme="minorHAnsi" w:hAnsi="Consolas" w:cs="Consolas"/>
                            <w:color w:val="0000FF"/>
                            <w:sz w:val="16"/>
                            <w:szCs w:val="16"/>
                            <w:lang w:val="en-US" w:eastAsia="en-US"/>
                          </w:rPr>
                          <w:t>false</w:t>
                        </w:r>
                        <w:r w:rsidRPr="007154D8">
                          <w:rPr>
                            <w:rFonts w:ascii="Consolas" w:eastAsiaTheme="minorHAnsi" w:hAnsi="Consolas" w:cs="Consolas"/>
                            <w:color w:val="000000"/>
                            <w:sz w:val="16"/>
                            <w:szCs w:val="16"/>
                            <w:lang w:val="en-US" w:eastAsia="en-US"/>
                          </w:rPr>
                          <w:t>;</w:t>
                        </w:r>
                        <w:proofErr w:type="gramEnd"/>
                      </w:p>
                      <w:p w14:paraId="164DB367"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private</w:t>
                        </w: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bool</w:t>
                        </w:r>
                        <w:r w:rsidRPr="007154D8">
                          <w:rPr>
                            <w:rFonts w:ascii="Consolas" w:eastAsiaTheme="minorHAnsi" w:hAnsi="Consolas" w:cs="Consolas"/>
                            <w:color w:val="000000"/>
                            <w:sz w:val="16"/>
                            <w:szCs w:val="16"/>
                            <w:lang w:val="en-US" w:eastAsia="en-US"/>
                          </w:rPr>
                          <w:t xml:space="preserve"> honey = </w:t>
                        </w:r>
                        <w:proofErr w:type="gramStart"/>
                        <w:r w:rsidRPr="007154D8">
                          <w:rPr>
                            <w:rFonts w:ascii="Consolas" w:eastAsiaTheme="minorHAnsi" w:hAnsi="Consolas" w:cs="Consolas"/>
                            <w:color w:val="0000FF"/>
                            <w:sz w:val="16"/>
                            <w:szCs w:val="16"/>
                            <w:lang w:val="en-US" w:eastAsia="en-US"/>
                          </w:rPr>
                          <w:t>false</w:t>
                        </w:r>
                        <w:r w:rsidRPr="007154D8">
                          <w:rPr>
                            <w:rFonts w:ascii="Consolas" w:eastAsiaTheme="minorHAnsi" w:hAnsi="Consolas" w:cs="Consolas"/>
                            <w:color w:val="000000"/>
                            <w:sz w:val="16"/>
                            <w:szCs w:val="16"/>
                            <w:lang w:val="en-US" w:eastAsia="en-US"/>
                          </w:rPr>
                          <w:t>;</w:t>
                        </w:r>
                        <w:proofErr w:type="gramEnd"/>
                      </w:p>
                      <w:p w14:paraId="3DE83AAE"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FF"/>
                            <w:sz w:val="16"/>
                            <w:szCs w:val="16"/>
                            <w:lang w:val="en-US" w:eastAsia="en-US"/>
                          </w:rPr>
                          <w:t>void</w:t>
                        </w:r>
                        <w:r w:rsidRPr="007154D8">
                          <w:rPr>
                            <w:rFonts w:ascii="Consolas" w:eastAsiaTheme="minorHAnsi" w:hAnsi="Consolas" w:cs="Consolas"/>
                            <w:color w:val="000000"/>
                            <w:sz w:val="16"/>
                            <w:szCs w:val="16"/>
                            <w:lang w:val="en-US" w:eastAsia="en-US"/>
                          </w:rPr>
                          <w:t xml:space="preserve"> </w:t>
                        </w:r>
                        <w:proofErr w:type="spellStart"/>
                        <w:proofErr w:type="gramStart"/>
                        <w:r w:rsidRPr="007154D8">
                          <w:rPr>
                            <w:rFonts w:ascii="Consolas" w:eastAsiaTheme="minorHAnsi" w:hAnsi="Consolas" w:cs="Consolas"/>
                            <w:color w:val="0000FF"/>
                            <w:sz w:val="16"/>
                            <w:szCs w:val="16"/>
                            <w:lang w:val="en-US" w:eastAsia="en-US"/>
                          </w:rPr>
                          <w:t>OnControllerColliderHit</w:t>
                        </w:r>
                        <w:proofErr w:type="spellEnd"/>
                        <w:r w:rsidRPr="007154D8">
                          <w:rPr>
                            <w:rFonts w:ascii="Consolas" w:eastAsiaTheme="minorHAnsi" w:hAnsi="Consolas" w:cs="Consolas"/>
                            <w:color w:val="000000"/>
                            <w:sz w:val="16"/>
                            <w:szCs w:val="16"/>
                            <w:lang w:val="en-US" w:eastAsia="en-US"/>
                          </w:rPr>
                          <w:t>(</w:t>
                        </w:r>
                        <w:proofErr w:type="spellStart"/>
                        <w:proofErr w:type="gramEnd"/>
                        <w:r w:rsidRPr="007154D8">
                          <w:rPr>
                            <w:rFonts w:ascii="Consolas" w:eastAsiaTheme="minorHAnsi" w:hAnsi="Consolas" w:cs="Consolas"/>
                            <w:color w:val="000000"/>
                            <w:sz w:val="16"/>
                            <w:szCs w:val="16"/>
                            <w:lang w:val="en-US" w:eastAsia="en-US"/>
                          </w:rPr>
                          <w:t>ControllerColliderHit</w:t>
                        </w:r>
                        <w:proofErr w:type="spellEnd"/>
                        <w:r w:rsidRPr="007154D8">
                          <w:rPr>
                            <w:rFonts w:ascii="Consolas" w:eastAsiaTheme="minorHAnsi" w:hAnsi="Consolas" w:cs="Consolas"/>
                            <w:color w:val="000000"/>
                            <w:sz w:val="16"/>
                            <w:szCs w:val="16"/>
                            <w:lang w:val="en-US" w:eastAsia="en-US"/>
                          </w:rPr>
                          <w:t xml:space="preserve"> hit)</w:t>
                        </w:r>
                      </w:p>
                      <w:p w14:paraId="111FEAE6"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10832A30"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icy = </w:t>
                        </w:r>
                        <w:proofErr w:type="spellStart"/>
                        <w:proofErr w:type="gramStart"/>
                        <w:r w:rsidRPr="007154D8">
                          <w:rPr>
                            <w:rFonts w:ascii="Consolas" w:eastAsiaTheme="minorHAnsi" w:hAnsi="Consolas" w:cs="Consolas"/>
                            <w:color w:val="000000"/>
                            <w:sz w:val="16"/>
                            <w:szCs w:val="16"/>
                            <w:lang w:val="en-US" w:eastAsia="en-US"/>
                          </w:rPr>
                          <w:t>hit.collider</w:t>
                        </w:r>
                        <w:proofErr w:type="gramEnd"/>
                        <w:r w:rsidRPr="007154D8">
                          <w:rPr>
                            <w:rFonts w:ascii="Consolas" w:eastAsiaTheme="minorHAnsi" w:hAnsi="Consolas" w:cs="Consolas"/>
                            <w:color w:val="000000"/>
                            <w:sz w:val="16"/>
                            <w:szCs w:val="16"/>
                            <w:lang w:val="en-US" w:eastAsia="en-US"/>
                          </w:rPr>
                          <w:t>.CompareTag</w:t>
                        </w:r>
                        <w:proofErr w:type="spellEnd"/>
                        <w:r w:rsidRPr="007154D8">
                          <w:rPr>
                            <w:rFonts w:ascii="Consolas" w:eastAsiaTheme="minorHAnsi" w:hAnsi="Consolas" w:cs="Consolas"/>
                            <w:color w:val="000000"/>
                            <w:sz w:val="16"/>
                            <w:szCs w:val="16"/>
                            <w:lang w:val="en-US" w:eastAsia="en-US"/>
                          </w:rPr>
                          <w:t>(</w:t>
                        </w:r>
                        <w:r w:rsidRPr="007154D8">
                          <w:rPr>
                            <w:rFonts w:ascii="Consolas" w:eastAsiaTheme="minorHAnsi" w:hAnsi="Consolas" w:cs="Consolas"/>
                            <w:color w:val="A31515"/>
                            <w:sz w:val="16"/>
                            <w:szCs w:val="16"/>
                            <w:lang w:val="en-US" w:eastAsia="en-US"/>
                          </w:rPr>
                          <w:t>"Ice"</w:t>
                        </w:r>
                        <w:r w:rsidRPr="007154D8">
                          <w:rPr>
                            <w:rFonts w:ascii="Consolas" w:eastAsiaTheme="minorHAnsi" w:hAnsi="Consolas" w:cs="Consolas"/>
                            <w:color w:val="000000"/>
                            <w:sz w:val="16"/>
                            <w:szCs w:val="16"/>
                            <w:lang w:val="en-US" w:eastAsia="en-US"/>
                          </w:rPr>
                          <w:t>);</w:t>
                        </w:r>
                      </w:p>
                      <w:p w14:paraId="12F6227F"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honey = </w:t>
                        </w:r>
                        <w:proofErr w:type="spellStart"/>
                        <w:proofErr w:type="gramStart"/>
                        <w:r w:rsidRPr="007154D8">
                          <w:rPr>
                            <w:rFonts w:ascii="Consolas" w:eastAsiaTheme="minorHAnsi" w:hAnsi="Consolas" w:cs="Consolas"/>
                            <w:color w:val="000000"/>
                            <w:sz w:val="16"/>
                            <w:szCs w:val="16"/>
                            <w:lang w:val="en-US" w:eastAsia="en-US"/>
                          </w:rPr>
                          <w:t>hit.collider</w:t>
                        </w:r>
                        <w:proofErr w:type="gramEnd"/>
                        <w:r w:rsidRPr="007154D8">
                          <w:rPr>
                            <w:rFonts w:ascii="Consolas" w:eastAsiaTheme="minorHAnsi" w:hAnsi="Consolas" w:cs="Consolas"/>
                            <w:color w:val="000000"/>
                            <w:sz w:val="16"/>
                            <w:szCs w:val="16"/>
                            <w:lang w:val="en-US" w:eastAsia="en-US"/>
                          </w:rPr>
                          <w:t>.CompareTag</w:t>
                        </w:r>
                        <w:proofErr w:type="spellEnd"/>
                        <w:r w:rsidRPr="007154D8">
                          <w:rPr>
                            <w:rFonts w:ascii="Consolas" w:eastAsiaTheme="minorHAnsi" w:hAnsi="Consolas" w:cs="Consolas"/>
                            <w:color w:val="000000"/>
                            <w:sz w:val="16"/>
                            <w:szCs w:val="16"/>
                            <w:lang w:val="en-US" w:eastAsia="en-US"/>
                          </w:rPr>
                          <w:t>(</w:t>
                        </w:r>
                        <w:r w:rsidRPr="007154D8">
                          <w:rPr>
                            <w:rFonts w:ascii="Consolas" w:eastAsiaTheme="minorHAnsi" w:hAnsi="Consolas" w:cs="Consolas"/>
                            <w:color w:val="A31515"/>
                            <w:sz w:val="16"/>
                            <w:szCs w:val="16"/>
                            <w:lang w:val="en-US" w:eastAsia="en-US"/>
                          </w:rPr>
                          <w:t>"Honey"</w:t>
                        </w:r>
                        <w:r w:rsidRPr="007154D8">
                          <w:rPr>
                            <w:rFonts w:ascii="Consolas" w:eastAsiaTheme="minorHAnsi" w:hAnsi="Consolas" w:cs="Consolas"/>
                            <w:color w:val="000000"/>
                            <w:sz w:val="16"/>
                            <w:szCs w:val="16"/>
                            <w:lang w:val="en-US" w:eastAsia="en-US"/>
                          </w:rPr>
                          <w:t>);</w:t>
                        </w:r>
                      </w:p>
                      <w:p w14:paraId="07961850"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242F750E"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FF"/>
                            <w:sz w:val="16"/>
                            <w:szCs w:val="16"/>
                            <w:lang w:val="en-US" w:eastAsia="en-US"/>
                          </w:rPr>
                          <w:t>private</w:t>
                        </w: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void</w:t>
                        </w:r>
                        <w:r w:rsidRPr="007154D8">
                          <w:rPr>
                            <w:rFonts w:ascii="Consolas" w:eastAsiaTheme="minorHAnsi" w:hAnsi="Consolas" w:cs="Consolas"/>
                            <w:color w:val="000000"/>
                            <w:sz w:val="16"/>
                            <w:szCs w:val="16"/>
                            <w:lang w:val="en-US" w:eastAsia="en-US"/>
                          </w:rPr>
                          <w:t xml:space="preserve"> </w:t>
                        </w:r>
                        <w:proofErr w:type="gramStart"/>
                        <w:r w:rsidRPr="007154D8">
                          <w:rPr>
                            <w:rFonts w:ascii="Consolas" w:eastAsiaTheme="minorHAnsi" w:hAnsi="Consolas" w:cs="Consolas"/>
                            <w:color w:val="000000"/>
                            <w:sz w:val="16"/>
                            <w:szCs w:val="16"/>
                            <w:lang w:val="en-US" w:eastAsia="en-US"/>
                          </w:rPr>
                          <w:t>Move(</w:t>
                        </w:r>
                        <w:proofErr w:type="gramEnd"/>
                        <w:r w:rsidRPr="007154D8">
                          <w:rPr>
                            <w:rFonts w:ascii="Consolas" w:eastAsiaTheme="minorHAnsi" w:hAnsi="Consolas" w:cs="Consolas"/>
                            <w:color w:val="000000"/>
                            <w:sz w:val="16"/>
                            <w:szCs w:val="16"/>
                            <w:lang w:val="en-US" w:eastAsia="en-US"/>
                          </w:rPr>
                          <w:t>)</w:t>
                        </w:r>
                      </w:p>
                      <w:p w14:paraId="4BAA5235"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602096F7"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isGrounded</w:t>
                        </w:r>
                        <w:proofErr w:type="spellEnd"/>
                        <w:r w:rsidRPr="007154D8">
                          <w:rPr>
                            <w:rFonts w:ascii="Consolas" w:eastAsiaTheme="minorHAnsi" w:hAnsi="Consolas" w:cs="Consolas"/>
                            <w:color w:val="000000"/>
                            <w:sz w:val="16"/>
                            <w:szCs w:val="16"/>
                            <w:lang w:val="en-US" w:eastAsia="en-US"/>
                          </w:rPr>
                          <w:t xml:space="preserve"> = </w:t>
                        </w:r>
                        <w:proofErr w:type="spellStart"/>
                        <w:r w:rsidRPr="007154D8">
                          <w:rPr>
                            <w:rFonts w:ascii="Consolas" w:eastAsiaTheme="minorHAnsi" w:hAnsi="Consolas" w:cs="Consolas"/>
                            <w:color w:val="000000"/>
                            <w:sz w:val="16"/>
                            <w:szCs w:val="16"/>
                            <w:lang w:val="en-US" w:eastAsia="en-US"/>
                          </w:rPr>
                          <w:t>Physics.CheckSphere</w:t>
                        </w:r>
                        <w:proofErr w:type="spellEnd"/>
                        <w:r w:rsidRPr="007154D8">
                          <w:rPr>
                            <w:rFonts w:ascii="Consolas" w:eastAsiaTheme="minorHAnsi" w:hAnsi="Consolas" w:cs="Consolas"/>
                            <w:color w:val="000000"/>
                            <w:sz w:val="16"/>
                            <w:szCs w:val="16"/>
                            <w:lang w:val="en-US" w:eastAsia="en-US"/>
                          </w:rPr>
                          <w:t>(</w:t>
                        </w:r>
                        <w:proofErr w:type="spellStart"/>
                        <w:proofErr w:type="gramStart"/>
                        <w:r w:rsidRPr="007154D8">
                          <w:rPr>
                            <w:rFonts w:ascii="Consolas" w:eastAsiaTheme="minorHAnsi" w:hAnsi="Consolas" w:cs="Consolas"/>
                            <w:color w:val="000000"/>
                            <w:sz w:val="16"/>
                            <w:szCs w:val="16"/>
                            <w:lang w:val="en-US" w:eastAsia="en-US"/>
                          </w:rPr>
                          <w:t>transform.position</w:t>
                        </w:r>
                        <w:proofErr w:type="spellEnd"/>
                        <w:proofErr w:type="gramEnd"/>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groundCheckDistance</w:t>
                        </w:r>
                        <w:proofErr w:type="spellEnd"/>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groundMask</w:t>
                        </w:r>
                        <w:proofErr w:type="spellEnd"/>
                        <w:r w:rsidRPr="007154D8">
                          <w:rPr>
                            <w:rFonts w:ascii="Consolas" w:eastAsiaTheme="minorHAnsi" w:hAnsi="Consolas" w:cs="Consolas"/>
                            <w:color w:val="000000"/>
                            <w:sz w:val="16"/>
                            <w:szCs w:val="16"/>
                            <w:lang w:val="en-US" w:eastAsia="en-US"/>
                          </w:rPr>
                          <w:t>);</w:t>
                        </w:r>
                      </w:p>
                      <w:p w14:paraId="5D4C6828"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gramStart"/>
                        <w:r w:rsidRPr="007154D8">
                          <w:rPr>
                            <w:rFonts w:ascii="Consolas" w:eastAsiaTheme="minorHAnsi" w:hAnsi="Consolas" w:cs="Consolas"/>
                            <w:color w:val="0000FF"/>
                            <w:sz w:val="16"/>
                            <w:szCs w:val="16"/>
                            <w:lang w:val="en-US" w:eastAsia="en-US"/>
                          </w:rPr>
                          <w:t>if</w:t>
                        </w:r>
                        <w:r w:rsidRPr="007154D8">
                          <w:rPr>
                            <w:rFonts w:ascii="Consolas" w:eastAsiaTheme="minorHAnsi" w:hAnsi="Consolas" w:cs="Consolas"/>
                            <w:color w:val="000000"/>
                            <w:sz w:val="16"/>
                            <w:szCs w:val="16"/>
                            <w:lang w:val="en-US" w:eastAsia="en-US"/>
                          </w:rPr>
                          <w:t>(</w:t>
                        </w:r>
                        <w:proofErr w:type="spellStart"/>
                        <w:proofErr w:type="gramEnd"/>
                        <w:r w:rsidRPr="007154D8">
                          <w:rPr>
                            <w:rFonts w:ascii="Consolas" w:eastAsiaTheme="minorHAnsi" w:hAnsi="Consolas" w:cs="Consolas"/>
                            <w:color w:val="000000"/>
                            <w:sz w:val="16"/>
                            <w:szCs w:val="16"/>
                            <w:lang w:val="en-US" w:eastAsia="en-US"/>
                          </w:rPr>
                          <w:t>isGrounded</w:t>
                        </w:r>
                        <w:proofErr w:type="spellEnd"/>
                        <w:r w:rsidRPr="007154D8">
                          <w:rPr>
                            <w:rFonts w:ascii="Consolas" w:eastAsiaTheme="minorHAnsi" w:hAnsi="Consolas" w:cs="Consolas"/>
                            <w:color w:val="000000"/>
                            <w:sz w:val="16"/>
                            <w:szCs w:val="16"/>
                            <w:lang w:val="en-US" w:eastAsia="en-US"/>
                          </w:rPr>
                          <w:t xml:space="preserve"> &amp;&amp; </w:t>
                        </w:r>
                        <w:proofErr w:type="spellStart"/>
                        <w:r w:rsidRPr="007154D8">
                          <w:rPr>
                            <w:rFonts w:ascii="Consolas" w:eastAsiaTheme="minorHAnsi" w:hAnsi="Consolas" w:cs="Consolas"/>
                            <w:color w:val="000000"/>
                            <w:sz w:val="16"/>
                            <w:szCs w:val="16"/>
                            <w:lang w:val="en-US" w:eastAsia="en-US"/>
                          </w:rPr>
                          <w:t>velocity.y</w:t>
                        </w:r>
                        <w:proofErr w:type="spellEnd"/>
                        <w:r w:rsidRPr="007154D8">
                          <w:rPr>
                            <w:rFonts w:ascii="Consolas" w:eastAsiaTheme="minorHAnsi" w:hAnsi="Consolas" w:cs="Consolas"/>
                            <w:color w:val="000000"/>
                            <w:sz w:val="16"/>
                            <w:szCs w:val="16"/>
                            <w:lang w:val="en-US" w:eastAsia="en-US"/>
                          </w:rPr>
                          <w:t xml:space="preserve"> &lt; 0)</w:t>
                        </w:r>
                      </w:p>
                      <w:p w14:paraId="5744ABFC"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0086BA24"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proofErr w:type="gramStart"/>
                        <w:r w:rsidRPr="007154D8">
                          <w:rPr>
                            <w:rFonts w:ascii="Consolas" w:eastAsiaTheme="minorHAnsi" w:hAnsi="Consolas" w:cs="Consolas"/>
                            <w:color w:val="000000"/>
                            <w:sz w:val="16"/>
                            <w:szCs w:val="16"/>
                            <w:lang w:val="en-US" w:eastAsia="en-US"/>
                          </w:rPr>
                          <w:t>velocity.y</w:t>
                        </w:r>
                        <w:proofErr w:type="spellEnd"/>
                        <w:proofErr w:type="gramEnd"/>
                        <w:r w:rsidRPr="007154D8">
                          <w:rPr>
                            <w:rFonts w:ascii="Consolas" w:eastAsiaTheme="minorHAnsi" w:hAnsi="Consolas" w:cs="Consolas"/>
                            <w:color w:val="000000"/>
                            <w:sz w:val="16"/>
                            <w:szCs w:val="16"/>
                            <w:lang w:val="en-US" w:eastAsia="en-US"/>
                          </w:rPr>
                          <w:t xml:space="preserve"> = -2f;</w:t>
                        </w:r>
                      </w:p>
                      <w:p w14:paraId="4B9FB784"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495024E3"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float</w:t>
                        </w: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moveZ</w:t>
                        </w:r>
                        <w:proofErr w:type="spellEnd"/>
                        <w:r w:rsidRPr="007154D8">
                          <w:rPr>
                            <w:rFonts w:ascii="Consolas" w:eastAsiaTheme="minorHAnsi" w:hAnsi="Consolas" w:cs="Consolas"/>
                            <w:color w:val="000000"/>
                            <w:sz w:val="16"/>
                            <w:szCs w:val="16"/>
                            <w:lang w:val="en-US" w:eastAsia="en-US"/>
                          </w:rPr>
                          <w:t xml:space="preserve"> = </w:t>
                        </w:r>
                        <w:proofErr w:type="spellStart"/>
                        <w:r w:rsidRPr="007154D8">
                          <w:rPr>
                            <w:rFonts w:ascii="Consolas" w:eastAsiaTheme="minorHAnsi" w:hAnsi="Consolas" w:cs="Consolas"/>
                            <w:color w:val="000000"/>
                            <w:sz w:val="16"/>
                            <w:szCs w:val="16"/>
                            <w:lang w:val="en-US" w:eastAsia="en-US"/>
                          </w:rPr>
                          <w:t>Input.GetAxis</w:t>
                        </w:r>
                        <w:proofErr w:type="spellEnd"/>
                        <w:r w:rsidRPr="007154D8">
                          <w:rPr>
                            <w:rFonts w:ascii="Consolas" w:eastAsiaTheme="minorHAnsi" w:hAnsi="Consolas" w:cs="Consolas"/>
                            <w:color w:val="000000"/>
                            <w:sz w:val="16"/>
                            <w:szCs w:val="16"/>
                            <w:lang w:val="en-US" w:eastAsia="en-US"/>
                          </w:rPr>
                          <w:t>(</w:t>
                        </w:r>
                        <w:r w:rsidRPr="007154D8">
                          <w:rPr>
                            <w:rFonts w:ascii="Consolas" w:eastAsiaTheme="minorHAnsi" w:hAnsi="Consolas" w:cs="Consolas"/>
                            <w:color w:val="A31515"/>
                            <w:sz w:val="16"/>
                            <w:szCs w:val="16"/>
                            <w:lang w:val="en-US" w:eastAsia="en-US"/>
                          </w:rPr>
                          <w:t>"Vertical"</w:t>
                        </w:r>
                        <w:proofErr w:type="gramStart"/>
                        <w:r w:rsidRPr="007154D8">
                          <w:rPr>
                            <w:rFonts w:ascii="Consolas" w:eastAsiaTheme="minorHAnsi" w:hAnsi="Consolas" w:cs="Consolas"/>
                            <w:color w:val="000000"/>
                            <w:sz w:val="16"/>
                            <w:szCs w:val="16"/>
                            <w:lang w:val="en-US" w:eastAsia="en-US"/>
                          </w:rPr>
                          <w:t>);</w:t>
                        </w:r>
                        <w:proofErr w:type="gramEnd"/>
                      </w:p>
                      <w:p w14:paraId="22A3E6EB"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float</w:t>
                        </w: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moveX</w:t>
                        </w:r>
                        <w:proofErr w:type="spellEnd"/>
                        <w:r w:rsidRPr="007154D8">
                          <w:rPr>
                            <w:rFonts w:ascii="Consolas" w:eastAsiaTheme="minorHAnsi" w:hAnsi="Consolas" w:cs="Consolas"/>
                            <w:color w:val="000000"/>
                            <w:sz w:val="16"/>
                            <w:szCs w:val="16"/>
                            <w:lang w:val="en-US" w:eastAsia="en-US"/>
                          </w:rPr>
                          <w:t xml:space="preserve"> = </w:t>
                        </w:r>
                        <w:proofErr w:type="spellStart"/>
                        <w:r w:rsidRPr="007154D8">
                          <w:rPr>
                            <w:rFonts w:ascii="Consolas" w:eastAsiaTheme="minorHAnsi" w:hAnsi="Consolas" w:cs="Consolas"/>
                            <w:color w:val="000000"/>
                            <w:sz w:val="16"/>
                            <w:szCs w:val="16"/>
                            <w:lang w:val="en-US" w:eastAsia="en-US"/>
                          </w:rPr>
                          <w:t>Input.GetAxis</w:t>
                        </w:r>
                        <w:proofErr w:type="spellEnd"/>
                        <w:r w:rsidRPr="007154D8">
                          <w:rPr>
                            <w:rFonts w:ascii="Consolas" w:eastAsiaTheme="minorHAnsi" w:hAnsi="Consolas" w:cs="Consolas"/>
                            <w:color w:val="000000"/>
                            <w:sz w:val="16"/>
                            <w:szCs w:val="16"/>
                            <w:lang w:val="en-US" w:eastAsia="en-US"/>
                          </w:rPr>
                          <w:t>(</w:t>
                        </w:r>
                        <w:r w:rsidRPr="007154D8">
                          <w:rPr>
                            <w:rFonts w:ascii="Consolas" w:eastAsiaTheme="minorHAnsi" w:hAnsi="Consolas" w:cs="Consolas"/>
                            <w:color w:val="A31515"/>
                            <w:sz w:val="16"/>
                            <w:szCs w:val="16"/>
                            <w:lang w:val="en-US" w:eastAsia="en-US"/>
                          </w:rPr>
                          <w:t>"Horizontal"</w:t>
                        </w:r>
                        <w:proofErr w:type="gramStart"/>
                        <w:r w:rsidRPr="007154D8">
                          <w:rPr>
                            <w:rFonts w:ascii="Consolas" w:eastAsiaTheme="minorHAnsi" w:hAnsi="Consolas" w:cs="Consolas"/>
                            <w:color w:val="000000"/>
                            <w:sz w:val="16"/>
                            <w:szCs w:val="16"/>
                            <w:lang w:val="en-US" w:eastAsia="en-US"/>
                          </w:rPr>
                          <w:t>);</w:t>
                        </w:r>
                        <w:proofErr w:type="gramEnd"/>
                      </w:p>
                      <w:p w14:paraId="04DE7FAB"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float</w:t>
                        </w: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inputMagnitude</w:t>
                        </w:r>
                        <w:proofErr w:type="spellEnd"/>
                        <w:r w:rsidRPr="007154D8">
                          <w:rPr>
                            <w:rFonts w:ascii="Consolas" w:eastAsiaTheme="minorHAnsi" w:hAnsi="Consolas" w:cs="Consolas"/>
                            <w:color w:val="000000"/>
                            <w:sz w:val="16"/>
                            <w:szCs w:val="16"/>
                            <w:lang w:val="en-US" w:eastAsia="en-US"/>
                          </w:rPr>
                          <w:t xml:space="preserve"> = </w:t>
                        </w:r>
                        <w:proofErr w:type="spellStart"/>
                        <w:r w:rsidRPr="007154D8">
                          <w:rPr>
                            <w:rFonts w:ascii="Consolas" w:eastAsiaTheme="minorHAnsi" w:hAnsi="Consolas" w:cs="Consolas"/>
                            <w:color w:val="000000"/>
                            <w:sz w:val="16"/>
                            <w:szCs w:val="16"/>
                            <w:lang w:val="en-US" w:eastAsia="en-US"/>
                          </w:rPr>
                          <w:t>Mathf.Min</w:t>
                        </w:r>
                        <w:proofErr w:type="spellEnd"/>
                        <w:r w:rsidRPr="007154D8">
                          <w:rPr>
                            <w:rFonts w:ascii="Consolas" w:eastAsiaTheme="minorHAnsi" w:hAnsi="Consolas" w:cs="Consolas"/>
                            <w:color w:val="000000"/>
                            <w:sz w:val="16"/>
                            <w:szCs w:val="16"/>
                            <w:lang w:val="en-US" w:eastAsia="en-US"/>
                          </w:rPr>
                          <w:t>(</w:t>
                        </w:r>
                        <w:r w:rsidRPr="007154D8">
                          <w:rPr>
                            <w:rFonts w:ascii="Consolas" w:eastAsiaTheme="minorHAnsi" w:hAnsi="Consolas" w:cs="Consolas"/>
                            <w:color w:val="0000FF"/>
                            <w:sz w:val="16"/>
                            <w:szCs w:val="16"/>
                            <w:lang w:val="en-US" w:eastAsia="en-US"/>
                          </w:rPr>
                          <w:t>new</w:t>
                        </w:r>
                        <w:r w:rsidRPr="007154D8">
                          <w:rPr>
                            <w:rFonts w:ascii="Consolas" w:eastAsiaTheme="minorHAnsi" w:hAnsi="Consolas" w:cs="Consolas"/>
                            <w:color w:val="000000"/>
                            <w:sz w:val="16"/>
                            <w:szCs w:val="16"/>
                            <w:lang w:val="en-US" w:eastAsia="en-US"/>
                          </w:rPr>
                          <w:t xml:space="preserve"> Vector3(</w:t>
                        </w:r>
                        <w:proofErr w:type="spellStart"/>
                        <w:r w:rsidRPr="007154D8">
                          <w:rPr>
                            <w:rFonts w:ascii="Consolas" w:eastAsiaTheme="minorHAnsi" w:hAnsi="Consolas" w:cs="Consolas"/>
                            <w:color w:val="000000"/>
                            <w:sz w:val="16"/>
                            <w:szCs w:val="16"/>
                            <w:lang w:val="en-US" w:eastAsia="en-US"/>
                          </w:rPr>
                          <w:t>moveX</w:t>
                        </w:r>
                        <w:proofErr w:type="spellEnd"/>
                        <w:r w:rsidRPr="007154D8">
                          <w:rPr>
                            <w:rFonts w:ascii="Consolas" w:eastAsiaTheme="minorHAnsi" w:hAnsi="Consolas" w:cs="Consolas"/>
                            <w:color w:val="000000"/>
                            <w:sz w:val="16"/>
                            <w:szCs w:val="16"/>
                            <w:lang w:val="en-US" w:eastAsia="en-US"/>
                          </w:rPr>
                          <w:t xml:space="preserve">, 0, </w:t>
                        </w:r>
                        <w:proofErr w:type="spellStart"/>
                        <w:r w:rsidRPr="007154D8">
                          <w:rPr>
                            <w:rFonts w:ascii="Consolas" w:eastAsiaTheme="minorHAnsi" w:hAnsi="Consolas" w:cs="Consolas"/>
                            <w:color w:val="000000"/>
                            <w:sz w:val="16"/>
                            <w:szCs w:val="16"/>
                            <w:lang w:val="en-US" w:eastAsia="en-US"/>
                          </w:rPr>
                          <w:t>moveZ</w:t>
                        </w:r>
                        <w:proofErr w:type="spellEnd"/>
                        <w:proofErr w:type="gramStart"/>
                        <w:r w:rsidRPr="007154D8">
                          <w:rPr>
                            <w:rFonts w:ascii="Consolas" w:eastAsiaTheme="minorHAnsi" w:hAnsi="Consolas" w:cs="Consolas"/>
                            <w:color w:val="000000"/>
                            <w:sz w:val="16"/>
                            <w:szCs w:val="16"/>
                            <w:lang w:val="en-US" w:eastAsia="en-US"/>
                          </w:rPr>
                          <w:t>).</w:t>
                        </w:r>
                        <w:proofErr w:type="spellStart"/>
                        <w:r w:rsidRPr="007154D8">
                          <w:rPr>
                            <w:rFonts w:ascii="Consolas" w:eastAsiaTheme="minorHAnsi" w:hAnsi="Consolas" w:cs="Consolas"/>
                            <w:color w:val="000000"/>
                            <w:sz w:val="16"/>
                            <w:szCs w:val="16"/>
                            <w:lang w:val="en-US" w:eastAsia="en-US"/>
                          </w:rPr>
                          <w:t>sqrMagnitude</w:t>
                        </w:r>
                        <w:proofErr w:type="spellEnd"/>
                        <w:proofErr w:type="gramEnd"/>
                        <w:r w:rsidRPr="007154D8">
                          <w:rPr>
                            <w:rFonts w:ascii="Consolas" w:eastAsiaTheme="minorHAnsi" w:hAnsi="Consolas" w:cs="Consolas"/>
                            <w:color w:val="000000"/>
                            <w:sz w:val="16"/>
                            <w:szCs w:val="16"/>
                            <w:lang w:val="en-US" w:eastAsia="en-US"/>
                          </w:rPr>
                          <w:t>, 1f);</w:t>
                        </w:r>
                      </w:p>
                      <w:p w14:paraId="66D482BC"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moveDirection</w:t>
                        </w:r>
                        <w:proofErr w:type="spellEnd"/>
                        <w:r w:rsidRPr="007154D8">
                          <w:rPr>
                            <w:rFonts w:ascii="Consolas" w:eastAsiaTheme="minorHAnsi" w:hAnsi="Consolas" w:cs="Consolas"/>
                            <w:color w:val="000000"/>
                            <w:sz w:val="16"/>
                            <w:szCs w:val="16"/>
                            <w:lang w:val="en-US" w:eastAsia="en-US"/>
                          </w:rPr>
                          <w:t xml:space="preserve"> = </w:t>
                        </w:r>
                        <w:r w:rsidRPr="007154D8">
                          <w:rPr>
                            <w:rFonts w:ascii="Consolas" w:eastAsiaTheme="minorHAnsi" w:hAnsi="Consolas" w:cs="Consolas"/>
                            <w:color w:val="0000FF"/>
                            <w:sz w:val="16"/>
                            <w:szCs w:val="16"/>
                            <w:lang w:val="en-US" w:eastAsia="en-US"/>
                          </w:rPr>
                          <w:t>new</w:t>
                        </w:r>
                        <w:r w:rsidRPr="007154D8">
                          <w:rPr>
                            <w:rFonts w:ascii="Consolas" w:eastAsiaTheme="minorHAnsi" w:hAnsi="Consolas" w:cs="Consolas"/>
                            <w:color w:val="000000"/>
                            <w:sz w:val="16"/>
                            <w:szCs w:val="16"/>
                            <w:lang w:val="en-US" w:eastAsia="en-US"/>
                          </w:rPr>
                          <w:t xml:space="preserve"> Vector3(</w:t>
                        </w:r>
                        <w:proofErr w:type="spellStart"/>
                        <w:r w:rsidRPr="007154D8">
                          <w:rPr>
                            <w:rFonts w:ascii="Consolas" w:eastAsiaTheme="minorHAnsi" w:hAnsi="Consolas" w:cs="Consolas"/>
                            <w:color w:val="000000"/>
                            <w:sz w:val="16"/>
                            <w:szCs w:val="16"/>
                            <w:lang w:val="en-US" w:eastAsia="en-US"/>
                          </w:rPr>
                          <w:t>moveX</w:t>
                        </w:r>
                        <w:proofErr w:type="spellEnd"/>
                        <w:r w:rsidRPr="007154D8">
                          <w:rPr>
                            <w:rFonts w:ascii="Consolas" w:eastAsiaTheme="minorHAnsi" w:hAnsi="Consolas" w:cs="Consolas"/>
                            <w:color w:val="000000"/>
                            <w:sz w:val="16"/>
                            <w:szCs w:val="16"/>
                            <w:lang w:val="en-US" w:eastAsia="en-US"/>
                          </w:rPr>
                          <w:t xml:space="preserve">, 0, </w:t>
                        </w:r>
                        <w:proofErr w:type="spellStart"/>
                        <w:r w:rsidRPr="007154D8">
                          <w:rPr>
                            <w:rFonts w:ascii="Consolas" w:eastAsiaTheme="minorHAnsi" w:hAnsi="Consolas" w:cs="Consolas"/>
                            <w:color w:val="000000"/>
                            <w:sz w:val="16"/>
                            <w:szCs w:val="16"/>
                            <w:lang w:val="en-US" w:eastAsia="en-US"/>
                          </w:rPr>
                          <w:t>moveZ</w:t>
                        </w:r>
                        <w:proofErr w:type="spellEnd"/>
                        <w:proofErr w:type="gramStart"/>
                        <w:r w:rsidRPr="007154D8">
                          <w:rPr>
                            <w:rFonts w:ascii="Consolas" w:eastAsiaTheme="minorHAnsi" w:hAnsi="Consolas" w:cs="Consolas"/>
                            <w:color w:val="000000"/>
                            <w:sz w:val="16"/>
                            <w:szCs w:val="16"/>
                            <w:lang w:val="en-US" w:eastAsia="en-US"/>
                          </w:rPr>
                          <w:t>);</w:t>
                        </w:r>
                        <w:proofErr w:type="gramEnd"/>
                      </w:p>
                      <w:p w14:paraId="01A8484F"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moveDirection</w:t>
                        </w:r>
                        <w:proofErr w:type="spellEnd"/>
                        <w:r w:rsidRPr="007154D8">
                          <w:rPr>
                            <w:rFonts w:ascii="Consolas" w:eastAsiaTheme="minorHAnsi" w:hAnsi="Consolas" w:cs="Consolas"/>
                            <w:color w:val="000000"/>
                            <w:sz w:val="16"/>
                            <w:szCs w:val="16"/>
                            <w:lang w:val="en-US" w:eastAsia="en-US"/>
                          </w:rPr>
                          <w:t xml:space="preserve"> = </w:t>
                        </w:r>
                        <w:proofErr w:type="spellStart"/>
                        <w:proofErr w:type="gramStart"/>
                        <w:r w:rsidRPr="007154D8">
                          <w:rPr>
                            <w:rFonts w:ascii="Consolas" w:eastAsiaTheme="minorHAnsi" w:hAnsi="Consolas" w:cs="Consolas"/>
                            <w:color w:val="000000"/>
                            <w:sz w:val="16"/>
                            <w:szCs w:val="16"/>
                            <w:lang w:val="en-US" w:eastAsia="en-US"/>
                          </w:rPr>
                          <w:t>transform.TransformDirection</w:t>
                        </w:r>
                        <w:proofErr w:type="spellEnd"/>
                        <w:proofErr w:type="gramEnd"/>
                        <w:r w:rsidRPr="007154D8">
                          <w:rPr>
                            <w:rFonts w:ascii="Consolas" w:eastAsiaTheme="minorHAnsi" w:hAnsi="Consolas" w:cs="Consolas"/>
                            <w:color w:val="000000"/>
                            <w:sz w:val="16"/>
                            <w:szCs w:val="16"/>
                            <w:lang w:val="en-US" w:eastAsia="en-US"/>
                          </w:rPr>
                          <w:t>(</w:t>
                        </w:r>
                        <w:proofErr w:type="spellStart"/>
                        <w:r w:rsidRPr="007154D8">
                          <w:rPr>
                            <w:rFonts w:ascii="Consolas" w:eastAsiaTheme="minorHAnsi" w:hAnsi="Consolas" w:cs="Consolas"/>
                            <w:color w:val="000000"/>
                            <w:sz w:val="16"/>
                            <w:szCs w:val="16"/>
                            <w:lang w:val="en-US" w:eastAsia="en-US"/>
                          </w:rPr>
                          <w:t>moveDirection</w:t>
                        </w:r>
                        <w:proofErr w:type="spellEnd"/>
                        <w:r w:rsidRPr="007154D8">
                          <w:rPr>
                            <w:rFonts w:ascii="Consolas" w:eastAsiaTheme="minorHAnsi" w:hAnsi="Consolas" w:cs="Consolas"/>
                            <w:color w:val="000000"/>
                            <w:sz w:val="16"/>
                            <w:szCs w:val="16"/>
                            <w:lang w:val="en-US" w:eastAsia="en-US"/>
                          </w:rPr>
                          <w:t>);</w:t>
                        </w:r>
                      </w:p>
                      <w:p w14:paraId="2FEAA24B"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gramStart"/>
                        <w:r w:rsidRPr="007154D8">
                          <w:rPr>
                            <w:rFonts w:ascii="Consolas" w:eastAsiaTheme="minorHAnsi" w:hAnsi="Consolas" w:cs="Consolas"/>
                            <w:color w:val="0000FF"/>
                            <w:sz w:val="16"/>
                            <w:szCs w:val="16"/>
                            <w:lang w:val="en-US" w:eastAsia="en-US"/>
                          </w:rPr>
                          <w:t>if</w:t>
                        </w:r>
                        <w:r w:rsidRPr="007154D8">
                          <w:rPr>
                            <w:rFonts w:ascii="Consolas" w:eastAsiaTheme="minorHAnsi" w:hAnsi="Consolas" w:cs="Consolas"/>
                            <w:color w:val="000000"/>
                            <w:sz w:val="16"/>
                            <w:szCs w:val="16"/>
                            <w:lang w:val="en-US" w:eastAsia="en-US"/>
                          </w:rPr>
                          <w:t>(</w:t>
                        </w:r>
                        <w:proofErr w:type="spellStart"/>
                        <w:proofErr w:type="gramEnd"/>
                        <w:r w:rsidRPr="007154D8">
                          <w:rPr>
                            <w:rFonts w:ascii="Consolas" w:eastAsiaTheme="minorHAnsi" w:hAnsi="Consolas" w:cs="Consolas"/>
                            <w:color w:val="000000"/>
                            <w:sz w:val="16"/>
                            <w:szCs w:val="16"/>
                            <w:lang w:val="en-US" w:eastAsia="en-US"/>
                          </w:rPr>
                          <w:t>inputMagnitude</w:t>
                        </w:r>
                        <w:proofErr w:type="spellEnd"/>
                        <w:r w:rsidRPr="007154D8">
                          <w:rPr>
                            <w:rFonts w:ascii="Consolas" w:eastAsiaTheme="minorHAnsi" w:hAnsi="Consolas" w:cs="Consolas"/>
                            <w:color w:val="000000"/>
                            <w:sz w:val="16"/>
                            <w:szCs w:val="16"/>
                            <w:lang w:val="en-US" w:eastAsia="en-US"/>
                          </w:rPr>
                          <w:t xml:space="preserve"> &gt; 0.225f)</w:t>
                        </w:r>
                      </w:p>
                      <w:p w14:paraId="5760D570"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38E905E3"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lastMoveDirection</w:t>
                        </w:r>
                        <w:proofErr w:type="spellEnd"/>
                        <w:r w:rsidRPr="007154D8">
                          <w:rPr>
                            <w:rFonts w:ascii="Consolas" w:eastAsiaTheme="minorHAnsi" w:hAnsi="Consolas" w:cs="Consolas"/>
                            <w:color w:val="000000"/>
                            <w:sz w:val="16"/>
                            <w:szCs w:val="16"/>
                            <w:lang w:val="en-US" w:eastAsia="en-US"/>
                          </w:rPr>
                          <w:t xml:space="preserve"> = </w:t>
                        </w:r>
                        <w:proofErr w:type="spellStart"/>
                        <w:proofErr w:type="gramStart"/>
                        <w:r w:rsidRPr="007154D8">
                          <w:rPr>
                            <w:rFonts w:ascii="Consolas" w:eastAsiaTheme="minorHAnsi" w:hAnsi="Consolas" w:cs="Consolas"/>
                            <w:color w:val="000000"/>
                            <w:sz w:val="16"/>
                            <w:szCs w:val="16"/>
                            <w:lang w:val="en-US" w:eastAsia="en-US"/>
                          </w:rPr>
                          <w:t>moveDirection</w:t>
                        </w:r>
                        <w:proofErr w:type="spellEnd"/>
                        <w:r w:rsidRPr="007154D8">
                          <w:rPr>
                            <w:rFonts w:ascii="Consolas" w:eastAsiaTheme="minorHAnsi" w:hAnsi="Consolas" w:cs="Consolas"/>
                            <w:color w:val="000000"/>
                            <w:sz w:val="16"/>
                            <w:szCs w:val="16"/>
                            <w:lang w:val="en-US" w:eastAsia="en-US"/>
                          </w:rPr>
                          <w:t>;</w:t>
                        </w:r>
                        <w:proofErr w:type="gramEnd"/>
                      </w:p>
                      <w:p w14:paraId="5E93AFAD"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62C7745C"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if</w:t>
                        </w: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isGrounded</w:t>
                        </w:r>
                        <w:proofErr w:type="spellEnd"/>
                        <w:r w:rsidRPr="007154D8">
                          <w:rPr>
                            <w:rFonts w:ascii="Consolas" w:eastAsiaTheme="minorHAnsi" w:hAnsi="Consolas" w:cs="Consolas"/>
                            <w:color w:val="000000"/>
                            <w:sz w:val="16"/>
                            <w:szCs w:val="16"/>
                            <w:lang w:val="en-US" w:eastAsia="en-US"/>
                          </w:rPr>
                          <w:t>)</w:t>
                        </w:r>
                      </w:p>
                      <w:p w14:paraId="18C7D892"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45CC2923"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if</w:t>
                        </w:r>
                        <w:r w:rsidRPr="007154D8">
                          <w:rPr>
                            <w:rFonts w:ascii="Consolas" w:eastAsiaTheme="minorHAnsi" w:hAnsi="Consolas" w:cs="Consolas"/>
                            <w:color w:val="000000"/>
                            <w:sz w:val="16"/>
                            <w:szCs w:val="16"/>
                            <w:lang w:val="en-US" w:eastAsia="en-US"/>
                          </w:rPr>
                          <w:t xml:space="preserve"> (icy)</w:t>
                        </w:r>
                      </w:p>
                      <w:p w14:paraId="44530439"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3FD5D6C0"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moveDirection</w:t>
                        </w:r>
                        <w:proofErr w:type="spellEnd"/>
                        <w:r w:rsidRPr="007154D8">
                          <w:rPr>
                            <w:rFonts w:ascii="Consolas" w:eastAsiaTheme="minorHAnsi" w:hAnsi="Consolas" w:cs="Consolas"/>
                            <w:color w:val="000000"/>
                            <w:sz w:val="16"/>
                            <w:szCs w:val="16"/>
                            <w:lang w:val="en-US" w:eastAsia="en-US"/>
                          </w:rPr>
                          <w:t xml:space="preserve"> = </w:t>
                        </w:r>
                        <w:proofErr w:type="spellStart"/>
                        <w:r w:rsidRPr="007154D8">
                          <w:rPr>
                            <w:rFonts w:ascii="Consolas" w:eastAsiaTheme="minorHAnsi" w:hAnsi="Consolas" w:cs="Consolas"/>
                            <w:color w:val="000000"/>
                            <w:sz w:val="16"/>
                            <w:szCs w:val="16"/>
                            <w:lang w:val="en-US" w:eastAsia="en-US"/>
                          </w:rPr>
                          <w:t>lastMoveDirection</w:t>
                        </w:r>
                        <w:proofErr w:type="spellEnd"/>
                        <w:r w:rsidRPr="007154D8">
                          <w:rPr>
                            <w:rFonts w:ascii="Consolas" w:eastAsiaTheme="minorHAnsi" w:hAnsi="Consolas" w:cs="Consolas"/>
                            <w:color w:val="000000"/>
                            <w:sz w:val="16"/>
                            <w:szCs w:val="16"/>
                            <w:lang w:val="en-US" w:eastAsia="en-US"/>
                          </w:rPr>
                          <w:t xml:space="preserve"> * </w:t>
                        </w:r>
                        <w:proofErr w:type="spellStart"/>
                        <w:proofErr w:type="gramStart"/>
                        <w:r w:rsidRPr="007154D8">
                          <w:rPr>
                            <w:rFonts w:ascii="Consolas" w:eastAsiaTheme="minorHAnsi" w:hAnsi="Consolas" w:cs="Consolas"/>
                            <w:color w:val="000000"/>
                            <w:sz w:val="16"/>
                            <w:szCs w:val="16"/>
                            <w:lang w:val="en-US" w:eastAsia="en-US"/>
                          </w:rPr>
                          <w:t>slideSpeed</w:t>
                        </w:r>
                        <w:proofErr w:type="spellEnd"/>
                        <w:r w:rsidRPr="007154D8">
                          <w:rPr>
                            <w:rFonts w:ascii="Consolas" w:eastAsiaTheme="minorHAnsi" w:hAnsi="Consolas" w:cs="Consolas"/>
                            <w:color w:val="000000"/>
                            <w:sz w:val="16"/>
                            <w:szCs w:val="16"/>
                            <w:lang w:val="en-US" w:eastAsia="en-US"/>
                          </w:rPr>
                          <w:t>;</w:t>
                        </w:r>
                        <w:proofErr w:type="gramEnd"/>
                      </w:p>
                      <w:p w14:paraId="099C47A4"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if</w:t>
                        </w:r>
                        <w:r w:rsidRPr="007154D8">
                          <w:rPr>
                            <w:rFonts w:ascii="Consolas" w:eastAsiaTheme="minorHAnsi" w:hAnsi="Consolas" w:cs="Consolas"/>
                            <w:color w:val="000000"/>
                            <w:sz w:val="16"/>
                            <w:szCs w:val="16"/>
                            <w:lang w:val="en-US" w:eastAsia="en-US"/>
                          </w:rPr>
                          <w:t xml:space="preserve"> </w:t>
                        </w:r>
                        <w:proofErr w:type="gramStart"/>
                        <w:r w:rsidRPr="007154D8">
                          <w:rPr>
                            <w:rFonts w:ascii="Consolas" w:eastAsiaTheme="minorHAnsi" w:hAnsi="Consolas" w:cs="Consolas"/>
                            <w:color w:val="000000"/>
                            <w:sz w:val="16"/>
                            <w:szCs w:val="16"/>
                            <w:lang w:val="en-US" w:eastAsia="en-US"/>
                          </w:rPr>
                          <w:t>(!</w:t>
                        </w:r>
                        <w:proofErr w:type="spellStart"/>
                        <w:r w:rsidRPr="007154D8">
                          <w:rPr>
                            <w:rFonts w:ascii="Consolas" w:eastAsiaTheme="minorHAnsi" w:hAnsi="Consolas" w:cs="Consolas"/>
                            <w:color w:val="000000"/>
                            <w:sz w:val="16"/>
                            <w:szCs w:val="16"/>
                            <w:lang w:val="en-US" w:eastAsia="en-US"/>
                          </w:rPr>
                          <w:t>isParticleRunning</w:t>
                        </w:r>
                        <w:proofErr w:type="spellEnd"/>
                        <w:proofErr w:type="gramEnd"/>
                        <w:r w:rsidRPr="007154D8">
                          <w:rPr>
                            <w:rFonts w:ascii="Consolas" w:eastAsiaTheme="minorHAnsi" w:hAnsi="Consolas" w:cs="Consolas"/>
                            <w:color w:val="000000"/>
                            <w:sz w:val="16"/>
                            <w:szCs w:val="16"/>
                            <w:lang w:val="en-US" w:eastAsia="en-US"/>
                          </w:rPr>
                          <w:t>)</w:t>
                        </w:r>
                      </w:p>
                      <w:p w14:paraId="4B75016B"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62C45177"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gramStart"/>
                        <w:r w:rsidRPr="007154D8">
                          <w:rPr>
                            <w:rFonts w:ascii="Consolas" w:eastAsiaTheme="minorHAnsi" w:hAnsi="Consolas" w:cs="Consolas"/>
                            <w:color w:val="000000"/>
                            <w:sz w:val="16"/>
                            <w:szCs w:val="16"/>
                            <w:lang w:val="en-US" w:eastAsia="en-US"/>
                          </w:rPr>
                          <w:t>Instantiate(</w:t>
                        </w:r>
                        <w:proofErr w:type="spellStart"/>
                        <w:proofErr w:type="gramEnd"/>
                        <w:r w:rsidRPr="007154D8">
                          <w:rPr>
                            <w:rFonts w:ascii="Consolas" w:eastAsiaTheme="minorHAnsi" w:hAnsi="Consolas" w:cs="Consolas"/>
                            <w:color w:val="000000"/>
                            <w:sz w:val="16"/>
                            <w:szCs w:val="16"/>
                            <w:lang w:val="en-US" w:eastAsia="en-US"/>
                          </w:rPr>
                          <w:t>snowParticles,transform.localPosition</w:t>
                        </w:r>
                        <w:proofErr w:type="spellEnd"/>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Quaternion.identity</w:t>
                        </w:r>
                        <w:proofErr w:type="spellEnd"/>
                        <w:r w:rsidRPr="007154D8">
                          <w:rPr>
                            <w:rFonts w:ascii="Consolas" w:eastAsiaTheme="minorHAnsi" w:hAnsi="Consolas" w:cs="Consolas"/>
                            <w:color w:val="000000"/>
                            <w:sz w:val="16"/>
                            <w:szCs w:val="16"/>
                            <w:lang w:val="en-US" w:eastAsia="en-US"/>
                          </w:rPr>
                          <w:t>);</w:t>
                        </w:r>
                      </w:p>
                      <w:p w14:paraId="20763C24"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isParticleRunning</w:t>
                        </w:r>
                        <w:proofErr w:type="spellEnd"/>
                        <w:r w:rsidRPr="007154D8">
                          <w:rPr>
                            <w:rFonts w:ascii="Consolas" w:eastAsiaTheme="minorHAnsi" w:hAnsi="Consolas" w:cs="Consolas"/>
                            <w:color w:val="000000"/>
                            <w:sz w:val="16"/>
                            <w:szCs w:val="16"/>
                            <w:lang w:val="en-US" w:eastAsia="en-US"/>
                          </w:rPr>
                          <w:t xml:space="preserve"> = </w:t>
                        </w:r>
                        <w:proofErr w:type="gramStart"/>
                        <w:r w:rsidRPr="007154D8">
                          <w:rPr>
                            <w:rFonts w:ascii="Consolas" w:eastAsiaTheme="minorHAnsi" w:hAnsi="Consolas" w:cs="Consolas"/>
                            <w:color w:val="0000FF"/>
                            <w:sz w:val="16"/>
                            <w:szCs w:val="16"/>
                            <w:lang w:val="en-US" w:eastAsia="en-US"/>
                          </w:rPr>
                          <w:t>true</w:t>
                        </w:r>
                        <w:r w:rsidRPr="007154D8">
                          <w:rPr>
                            <w:rFonts w:ascii="Consolas" w:eastAsiaTheme="minorHAnsi" w:hAnsi="Consolas" w:cs="Consolas"/>
                            <w:color w:val="000000"/>
                            <w:sz w:val="16"/>
                            <w:szCs w:val="16"/>
                            <w:lang w:val="en-US" w:eastAsia="en-US"/>
                          </w:rPr>
                          <w:t>;</w:t>
                        </w:r>
                        <w:proofErr w:type="gramEnd"/>
                      </w:p>
                      <w:p w14:paraId="72EDF8DB"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2E70EA36"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canJump</w:t>
                        </w:r>
                        <w:proofErr w:type="spellEnd"/>
                        <w:r w:rsidRPr="007154D8">
                          <w:rPr>
                            <w:rFonts w:ascii="Consolas" w:eastAsiaTheme="minorHAnsi" w:hAnsi="Consolas" w:cs="Consolas"/>
                            <w:color w:val="000000"/>
                            <w:sz w:val="16"/>
                            <w:szCs w:val="16"/>
                            <w:lang w:val="en-US" w:eastAsia="en-US"/>
                          </w:rPr>
                          <w:t xml:space="preserve"> = </w:t>
                        </w:r>
                        <w:proofErr w:type="gramStart"/>
                        <w:r w:rsidRPr="007154D8">
                          <w:rPr>
                            <w:rFonts w:ascii="Consolas" w:eastAsiaTheme="minorHAnsi" w:hAnsi="Consolas" w:cs="Consolas"/>
                            <w:color w:val="0000FF"/>
                            <w:sz w:val="16"/>
                            <w:szCs w:val="16"/>
                            <w:lang w:val="en-US" w:eastAsia="en-US"/>
                          </w:rPr>
                          <w:t>true</w:t>
                        </w:r>
                        <w:r w:rsidRPr="007154D8">
                          <w:rPr>
                            <w:rFonts w:ascii="Consolas" w:eastAsiaTheme="minorHAnsi" w:hAnsi="Consolas" w:cs="Consolas"/>
                            <w:color w:val="000000"/>
                            <w:sz w:val="16"/>
                            <w:szCs w:val="16"/>
                            <w:lang w:val="en-US" w:eastAsia="en-US"/>
                          </w:rPr>
                          <w:t>;</w:t>
                        </w:r>
                        <w:proofErr w:type="gramEnd"/>
                      </w:p>
                      <w:p w14:paraId="3CD5EED0"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76376931"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else</w:t>
                        </w: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if</w:t>
                        </w:r>
                        <w:r w:rsidRPr="007154D8">
                          <w:rPr>
                            <w:rFonts w:ascii="Consolas" w:eastAsiaTheme="minorHAnsi" w:hAnsi="Consolas" w:cs="Consolas"/>
                            <w:color w:val="000000"/>
                            <w:sz w:val="16"/>
                            <w:szCs w:val="16"/>
                            <w:lang w:val="en-US" w:eastAsia="en-US"/>
                          </w:rPr>
                          <w:t>(honey)</w:t>
                        </w:r>
                      </w:p>
                      <w:p w14:paraId="46CB6F84"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0581F865"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DestroyAll</w:t>
                        </w:r>
                        <w:proofErr w:type="spellEnd"/>
                        <w:r w:rsidRPr="007154D8">
                          <w:rPr>
                            <w:rFonts w:ascii="Consolas" w:eastAsiaTheme="minorHAnsi" w:hAnsi="Consolas" w:cs="Consolas"/>
                            <w:color w:val="000000"/>
                            <w:sz w:val="16"/>
                            <w:szCs w:val="16"/>
                            <w:lang w:val="en-US" w:eastAsia="en-US"/>
                          </w:rPr>
                          <w:t>(</w:t>
                        </w:r>
                        <w:r w:rsidRPr="007154D8">
                          <w:rPr>
                            <w:rFonts w:ascii="Consolas" w:eastAsiaTheme="minorHAnsi" w:hAnsi="Consolas" w:cs="Consolas"/>
                            <w:color w:val="A31515"/>
                            <w:sz w:val="16"/>
                            <w:szCs w:val="16"/>
                            <w:lang w:val="en-US" w:eastAsia="en-US"/>
                          </w:rPr>
                          <w:t>"Snow"</w:t>
                        </w:r>
                        <w:proofErr w:type="gramStart"/>
                        <w:r w:rsidRPr="007154D8">
                          <w:rPr>
                            <w:rFonts w:ascii="Consolas" w:eastAsiaTheme="minorHAnsi" w:hAnsi="Consolas" w:cs="Consolas"/>
                            <w:color w:val="000000"/>
                            <w:sz w:val="16"/>
                            <w:szCs w:val="16"/>
                            <w:lang w:val="en-US" w:eastAsia="en-US"/>
                          </w:rPr>
                          <w:t>);</w:t>
                        </w:r>
                        <w:proofErr w:type="gramEnd"/>
                      </w:p>
                      <w:p w14:paraId="6622DB35"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isParticleRunning</w:t>
                        </w:r>
                        <w:proofErr w:type="spellEnd"/>
                        <w:r w:rsidRPr="007154D8">
                          <w:rPr>
                            <w:rFonts w:ascii="Consolas" w:eastAsiaTheme="minorHAnsi" w:hAnsi="Consolas" w:cs="Consolas"/>
                            <w:color w:val="000000"/>
                            <w:sz w:val="16"/>
                            <w:szCs w:val="16"/>
                            <w:lang w:val="en-US" w:eastAsia="en-US"/>
                          </w:rPr>
                          <w:t xml:space="preserve"> = </w:t>
                        </w:r>
                        <w:proofErr w:type="gramStart"/>
                        <w:r w:rsidRPr="007154D8">
                          <w:rPr>
                            <w:rFonts w:ascii="Consolas" w:eastAsiaTheme="minorHAnsi" w:hAnsi="Consolas" w:cs="Consolas"/>
                            <w:color w:val="0000FF"/>
                            <w:sz w:val="16"/>
                            <w:szCs w:val="16"/>
                            <w:lang w:val="en-US" w:eastAsia="en-US"/>
                          </w:rPr>
                          <w:t>false</w:t>
                        </w:r>
                        <w:r w:rsidRPr="007154D8">
                          <w:rPr>
                            <w:rFonts w:ascii="Consolas" w:eastAsiaTheme="minorHAnsi" w:hAnsi="Consolas" w:cs="Consolas"/>
                            <w:color w:val="000000"/>
                            <w:sz w:val="16"/>
                            <w:szCs w:val="16"/>
                            <w:lang w:val="en-US" w:eastAsia="en-US"/>
                          </w:rPr>
                          <w:t>;</w:t>
                        </w:r>
                        <w:proofErr w:type="gramEnd"/>
                      </w:p>
                      <w:p w14:paraId="62407A03"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moveDirection</w:t>
                        </w:r>
                        <w:proofErr w:type="spellEnd"/>
                        <w:r w:rsidRPr="007154D8">
                          <w:rPr>
                            <w:rFonts w:ascii="Consolas" w:eastAsiaTheme="minorHAnsi" w:hAnsi="Consolas" w:cs="Consolas"/>
                            <w:color w:val="000000"/>
                            <w:sz w:val="16"/>
                            <w:szCs w:val="16"/>
                            <w:lang w:val="en-US" w:eastAsia="en-US"/>
                          </w:rPr>
                          <w:t xml:space="preserve"> *= </w:t>
                        </w:r>
                        <w:proofErr w:type="spellStart"/>
                        <w:proofErr w:type="gramStart"/>
                        <w:r w:rsidRPr="007154D8">
                          <w:rPr>
                            <w:rFonts w:ascii="Consolas" w:eastAsiaTheme="minorHAnsi" w:hAnsi="Consolas" w:cs="Consolas"/>
                            <w:color w:val="000000"/>
                            <w:sz w:val="16"/>
                            <w:szCs w:val="16"/>
                            <w:lang w:val="en-US" w:eastAsia="en-US"/>
                          </w:rPr>
                          <w:t>honeySpeed</w:t>
                        </w:r>
                        <w:proofErr w:type="spellEnd"/>
                        <w:r w:rsidRPr="007154D8">
                          <w:rPr>
                            <w:rFonts w:ascii="Consolas" w:eastAsiaTheme="minorHAnsi" w:hAnsi="Consolas" w:cs="Consolas"/>
                            <w:color w:val="000000"/>
                            <w:sz w:val="16"/>
                            <w:szCs w:val="16"/>
                            <w:lang w:val="en-US" w:eastAsia="en-US"/>
                          </w:rPr>
                          <w:t>;</w:t>
                        </w:r>
                        <w:proofErr w:type="gramEnd"/>
                      </w:p>
                      <w:p w14:paraId="5E95A54C"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canJump</w:t>
                        </w:r>
                        <w:proofErr w:type="spellEnd"/>
                        <w:r w:rsidRPr="007154D8">
                          <w:rPr>
                            <w:rFonts w:ascii="Consolas" w:eastAsiaTheme="minorHAnsi" w:hAnsi="Consolas" w:cs="Consolas"/>
                            <w:color w:val="000000"/>
                            <w:sz w:val="16"/>
                            <w:szCs w:val="16"/>
                            <w:lang w:val="en-US" w:eastAsia="en-US"/>
                          </w:rPr>
                          <w:t xml:space="preserve"> = </w:t>
                        </w:r>
                        <w:proofErr w:type="gramStart"/>
                        <w:r w:rsidRPr="007154D8">
                          <w:rPr>
                            <w:rFonts w:ascii="Consolas" w:eastAsiaTheme="minorHAnsi" w:hAnsi="Consolas" w:cs="Consolas"/>
                            <w:color w:val="0000FF"/>
                            <w:sz w:val="16"/>
                            <w:szCs w:val="16"/>
                            <w:lang w:val="en-US" w:eastAsia="en-US"/>
                          </w:rPr>
                          <w:t>false</w:t>
                        </w:r>
                        <w:r w:rsidRPr="007154D8">
                          <w:rPr>
                            <w:rFonts w:ascii="Consolas" w:eastAsiaTheme="minorHAnsi" w:hAnsi="Consolas" w:cs="Consolas"/>
                            <w:color w:val="000000"/>
                            <w:sz w:val="16"/>
                            <w:szCs w:val="16"/>
                            <w:lang w:val="en-US" w:eastAsia="en-US"/>
                          </w:rPr>
                          <w:t>;</w:t>
                        </w:r>
                        <w:proofErr w:type="gramEnd"/>
                      </w:p>
                      <w:p w14:paraId="2DF33724"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66973472"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else</w:t>
                        </w:r>
                      </w:p>
                      <w:p w14:paraId="51C3E77C"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6394535E"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DestroyAll</w:t>
                        </w:r>
                        <w:proofErr w:type="spellEnd"/>
                        <w:r w:rsidRPr="007154D8">
                          <w:rPr>
                            <w:rFonts w:ascii="Consolas" w:eastAsiaTheme="minorHAnsi" w:hAnsi="Consolas" w:cs="Consolas"/>
                            <w:color w:val="000000"/>
                            <w:sz w:val="16"/>
                            <w:szCs w:val="16"/>
                            <w:lang w:val="en-US" w:eastAsia="en-US"/>
                          </w:rPr>
                          <w:t>(</w:t>
                        </w:r>
                        <w:r w:rsidRPr="007154D8">
                          <w:rPr>
                            <w:rFonts w:ascii="Consolas" w:eastAsiaTheme="minorHAnsi" w:hAnsi="Consolas" w:cs="Consolas"/>
                            <w:color w:val="A31515"/>
                            <w:sz w:val="16"/>
                            <w:szCs w:val="16"/>
                            <w:lang w:val="en-US" w:eastAsia="en-US"/>
                          </w:rPr>
                          <w:t>"Snow"</w:t>
                        </w:r>
                        <w:proofErr w:type="gramStart"/>
                        <w:r w:rsidRPr="007154D8">
                          <w:rPr>
                            <w:rFonts w:ascii="Consolas" w:eastAsiaTheme="minorHAnsi" w:hAnsi="Consolas" w:cs="Consolas"/>
                            <w:color w:val="000000"/>
                            <w:sz w:val="16"/>
                            <w:szCs w:val="16"/>
                            <w:lang w:val="en-US" w:eastAsia="en-US"/>
                          </w:rPr>
                          <w:t>);</w:t>
                        </w:r>
                        <w:proofErr w:type="gramEnd"/>
                      </w:p>
                      <w:p w14:paraId="4C4F1663"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isParticleRunning</w:t>
                        </w:r>
                        <w:proofErr w:type="spellEnd"/>
                        <w:r w:rsidRPr="007154D8">
                          <w:rPr>
                            <w:rFonts w:ascii="Consolas" w:eastAsiaTheme="minorHAnsi" w:hAnsi="Consolas" w:cs="Consolas"/>
                            <w:color w:val="000000"/>
                            <w:sz w:val="16"/>
                            <w:szCs w:val="16"/>
                            <w:lang w:val="en-US" w:eastAsia="en-US"/>
                          </w:rPr>
                          <w:t xml:space="preserve"> = </w:t>
                        </w:r>
                        <w:proofErr w:type="gramStart"/>
                        <w:r w:rsidRPr="007154D8">
                          <w:rPr>
                            <w:rFonts w:ascii="Consolas" w:eastAsiaTheme="minorHAnsi" w:hAnsi="Consolas" w:cs="Consolas"/>
                            <w:color w:val="0000FF"/>
                            <w:sz w:val="16"/>
                            <w:szCs w:val="16"/>
                            <w:lang w:val="en-US" w:eastAsia="en-US"/>
                          </w:rPr>
                          <w:t>false</w:t>
                        </w:r>
                        <w:r w:rsidRPr="007154D8">
                          <w:rPr>
                            <w:rFonts w:ascii="Consolas" w:eastAsiaTheme="minorHAnsi" w:hAnsi="Consolas" w:cs="Consolas"/>
                            <w:color w:val="000000"/>
                            <w:sz w:val="16"/>
                            <w:szCs w:val="16"/>
                            <w:lang w:val="en-US" w:eastAsia="en-US"/>
                          </w:rPr>
                          <w:t>;</w:t>
                        </w:r>
                        <w:proofErr w:type="gramEnd"/>
                      </w:p>
                      <w:p w14:paraId="111ABA9F"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canJump</w:t>
                        </w:r>
                        <w:proofErr w:type="spellEnd"/>
                        <w:r w:rsidRPr="007154D8">
                          <w:rPr>
                            <w:rFonts w:ascii="Consolas" w:eastAsiaTheme="minorHAnsi" w:hAnsi="Consolas" w:cs="Consolas"/>
                            <w:color w:val="000000"/>
                            <w:sz w:val="16"/>
                            <w:szCs w:val="16"/>
                            <w:lang w:val="en-US" w:eastAsia="en-US"/>
                          </w:rPr>
                          <w:t xml:space="preserve"> = </w:t>
                        </w:r>
                        <w:proofErr w:type="gramStart"/>
                        <w:r w:rsidRPr="007154D8">
                          <w:rPr>
                            <w:rFonts w:ascii="Consolas" w:eastAsiaTheme="minorHAnsi" w:hAnsi="Consolas" w:cs="Consolas"/>
                            <w:color w:val="0000FF"/>
                            <w:sz w:val="16"/>
                            <w:szCs w:val="16"/>
                            <w:lang w:val="en-US" w:eastAsia="en-US"/>
                          </w:rPr>
                          <w:t>true</w:t>
                        </w:r>
                        <w:r w:rsidRPr="007154D8">
                          <w:rPr>
                            <w:rFonts w:ascii="Consolas" w:eastAsiaTheme="minorHAnsi" w:hAnsi="Consolas" w:cs="Consolas"/>
                            <w:color w:val="000000"/>
                            <w:sz w:val="16"/>
                            <w:szCs w:val="16"/>
                            <w:lang w:val="en-US" w:eastAsia="en-US"/>
                          </w:rPr>
                          <w:t>;</w:t>
                        </w:r>
                        <w:proofErr w:type="gramEnd"/>
                      </w:p>
                      <w:p w14:paraId="49761365"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gramStart"/>
                        <w:r w:rsidRPr="007154D8">
                          <w:rPr>
                            <w:rFonts w:ascii="Consolas" w:eastAsiaTheme="minorHAnsi" w:hAnsi="Consolas" w:cs="Consolas"/>
                            <w:color w:val="0000FF"/>
                            <w:sz w:val="16"/>
                            <w:szCs w:val="16"/>
                            <w:lang w:val="en-US" w:eastAsia="en-US"/>
                          </w:rPr>
                          <w:t>if</w:t>
                        </w:r>
                        <w:r w:rsidRPr="007154D8">
                          <w:rPr>
                            <w:rFonts w:ascii="Consolas" w:eastAsiaTheme="minorHAnsi" w:hAnsi="Consolas" w:cs="Consolas"/>
                            <w:color w:val="000000"/>
                            <w:sz w:val="16"/>
                            <w:szCs w:val="16"/>
                            <w:lang w:val="en-US" w:eastAsia="en-US"/>
                          </w:rPr>
                          <w:t>(</w:t>
                        </w:r>
                        <w:proofErr w:type="spellStart"/>
                        <w:proofErr w:type="gramEnd"/>
                        <w:r w:rsidRPr="007154D8">
                          <w:rPr>
                            <w:rFonts w:ascii="Consolas" w:eastAsiaTheme="minorHAnsi" w:hAnsi="Consolas" w:cs="Consolas"/>
                            <w:color w:val="000000"/>
                            <w:sz w:val="16"/>
                            <w:szCs w:val="16"/>
                            <w:lang w:val="en-US" w:eastAsia="en-US"/>
                          </w:rPr>
                          <w:t>moveDirection</w:t>
                        </w:r>
                        <w:proofErr w:type="spellEnd"/>
                        <w:r w:rsidRPr="007154D8">
                          <w:rPr>
                            <w:rFonts w:ascii="Consolas" w:eastAsiaTheme="minorHAnsi" w:hAnsi="Consolas" w:cs="Consolas"/>
                            <w:color w:val="000000"/>
                            <w:sz w:val="16"/>
                            <w:szCs w:val="16"/>
                            <w:lang w:val="en-US" w:eastAsia="en-US"/>
                          </w:rPr>
                          <w:t xml:space="preserve"> != Vector3.zero &amp;&amp; !</w:t>
                        </w:r>
                        <w:proofErr w:type="spellStart"/>
                        <w:r w:rsidRPr="007154D8">
                          <w:rPr>
                            <w:rFonts w:ascii="Consolas" w:eastAsiaTheme="minorHAnsi" w:hAnsi="Consolas" w:cs="Consolas"/>
                            <w:color w:val="000000"/>
                            <w:sz w:val="16"/>
                            <w:szCs w:val="16"/>
                            <w:lang w:val="en-US" w:eastAsia="en-US"/>
                          </w:rPr>
                          <w:t>Input.GetKey</w:t>
                        </w:r>
                        <w:proofErr w:type="spellEnd"/>
                        <w:r w:rsidRPr="007154D8">
                          <w:rPr>
                            <w:rFonts w:ascii="Consolas" w:eastAsiaTheme="minorHAnsi" w:hAnsi="Consolas" w:cs="Consolas"/>
                            <w:color w:val="000000"/>
                            <w:sz w:val="16"/>
                            <w:szCs w:val="16"/>
                            <w:lang w:val="en-US" w:eastAsia="en-US"/>
                          </w:rPr>
                          <w:t>(</w:t>
                        </w:r>
                        <w:proofErr w:type="spellStart"/>
                        <w:r w:rsidRPr="007154D8">
                          <w:rPr>
                            <w:rFonts w:ascii="Consolas" w:eastAsiaTheme="minorHAnsi" w:hAnsi="Consolas" w:cs="Consolas"/>
                            <w:color w:val="000000"/>
                            <w:sz w:val="16"/>
                            <w:szCs w:val="16"/>
                            <w:lang w:val="en-US" w:eastAsia="en-US"/>
                          </w:rPr>
                          <w:t>KeyCode.LeftShift</w:t>
                        </w:r>
                        <w:proofErr w:type="spellEnd"/>
                        <w:r w:rsidRPr="007154D8">
                          <w:rPr>
                            <w:rFonts w:ascii="Consolas" w:eastAsiaTheme="minorHAnsi" w:hAnsi="Consolas" w:cs="Consolas"/>
                            <w:color w:val="000000"/>
                            <w:sz w:val="16"/>
                            <w:szCs w:val="16"/>
                            <w:lang w:val="en-US" w:eastAsia="en-US"/>
                          </w:rPr>
                          <w:t>))</w:t>
                        </w:r>
                      </w:p>
                      <w:p w14:paraId="51D2D4EB"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203F234D"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gramStart"/>
                        <w:r w:rsidRPr="007154D8">
                          <w:rPr>
                            <w:rFonts w:ascii="Consolas" w:eastAsiaTheme="minorHAnsi" w:hAnsi="Consolas" w:cs="Consolas"/>
                            <w:color w:val="000000"/>
                            <w:sz w:val="16"/>
                            <w:szCs w:val="16"/>
                            <w:lang w:val="en-US" w:eastAsia="en-US"/>
                          </w:rPr>
                          <w:t>Walk(</w:t>
                        </w:r>
                        <w:proofErr w:type="gramEnd"/>
                        <w:r w:rsidRPr="007154D8">
                          <w:rPr>
                            <w:rFonts w:ascii="Consolas" w:eastAsiaTheme="minorHAnsi" w:hAnsi="Consolas" w:cs="Consolas"/>
                            <w:color w:val="000000"/>
                            <w:sz w:val="16"/>
                            <w:szCs w:val="16"/>
                            <w:lang w:val="en-US" w:eastAsia="en-US"/>
                          </w:rPr>
                          <w:t>);</w:t>
                        </w:r>
                      </w:p>
                      <w:p w14:paraId="3139F1FA"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1704D5B8"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else</w:t>
                        </w:r>
                        <w:r w:rsidRPr="007154D8">
                          <w:rPr>
                            <w:rFonts w:ascii="Consolas" w:eastAsiaTheme="minorHAnsi" w:hAnsi="Consolas" w:cs="Consolas"/>
                            <w:color w:val="000000"/>
                            <w:sz w:val="16"/>
                            <w:szCs w:val="16"/>
                            <w:lang w:val="en-US" w:eastAsia="en-US"/>
                          </w:rPr>
                          <w:t xml:space="preserve"> </w:t>
                        </w:r>
                        <w:proofErr w:type="gramStart"/>
                        <w:r w:rsidRPr="007154D8">
                          <w:rPr>
                            <w:rFonts w:ascii="Consolas" w:eastAsiaTheme="minorHAnsi" w:hAnsi="Consolas" w:cs="Consolas"/>
                            <w:color w:val="0000FF"/>
                            <w:sz w:val="16"/>
                            <w:szCs w:val="16"/>
                            <w:lang w:val="en-US" w:eastAsia="en-US"/>
                          </w:rPr>
                          <w:t>if</w:t>
                        </w:r>
                        <w:r w:rsidRPr="007154D8">
                          <w:rPr>
                            <w:rFonts w:ascii="Consolas" w:eastAsiaTheme="minorHAnsi" w:hAnsi="Consolas" w:cs="Consolas"/>
                            <w:color w:val="000000"/>
                            <w:sz w:val="16"/>
                            <w:szCs w:val="16"/>
                            <w:lang w:val="en-US" w:eastAsia="en-US"/>
                          </w:rPr>
                          <w:t>(</w:t>
                        </w:r>
                        <w:proofErr w:type="spellStart"/>
                        <w:proofErr w:type="gramEnd"/>
                        <w:r w:rsidRPr="007154D8">
                          <w:rPr>
                            <w:rFonts w:ascii="Consolas" w:eastAsiaTheme="minorHAnsi" w:hAnsi="Consolas" w:cs="Consolas"/>
                            <w:color w:val="000000"/>
                            <w:sz w:val="16"/>
                            <w:szCs w:val="16"/>
                            <w:lang w:val="en-US" w:eastAsia="en-US"/>
                          </w:rPr>
                          <w:t>moveDirection</w:t>
                        </w:r>
                        <w:proofErr w:type="spellEnd"/>
                        <w:r w:rsidRPr="007154D8">
                          <w:rPr>
                            <w:rFonts w:ascii="Consolas" w:eastAsiaTheme="minorHAnsi" w:hAnsi="Consolas" w:cs="Consolas"/>
                            <w:color w:val="000000"/>
                            <w:sz w:val="16"/>
                            <w:szCs w:val="16"/>
                            <w:lang w:val="en-US" w:eastAsia="en-US"/>
                          </w:rPr>
                          <w:t xml:space="preserve"> != Vector3.zero &amp;&amp; </w:t>
                        </w:r>
                        <w:proofErr w:type="spellStart"/>
                        <w:r w:rsidRPr="007154D8">
                          <w:rPr>
                            <w:rFonts w:ascii="Consolas" w:eastAsiaTheme="minorHAnsi" w:hAnsi="Consolas" w:cs="Consolas"/>
                            <w:color w:val="000000"/>
                            <w:sz w:val="16"/>
                            <w:szCs w:val="16"/>
                            <w:lang w:val="en-US" w:eastAsia="en-US"/>
                          </w:rPr>
                          <w:t>Input.GetKey</w:t>
                        </w:r>
                        <w:proofErr w:type="spellEnd"/>
                        <w:r w:rsidRPr="007154D8">
                          <w:rPr>
                            <w:rFonts w:ascii="Consolas" w:eastAsiaTheme="minorHAnsi" w:hAnsi="Consolas" w:cs="Consolas"/>
                            <w:color w:val="000000"/>
                            <w:sz w:val="16"/>
                            <w:szCs w:val="16"/>
                            <w:lang w:val="en-US" w:eastAsia="en-US"/>
                          </w:rPr>
                          <w:t>(</w:t>
                        </w:r>
                        <w:proofErr w:type="spellStart"/>
                        <w:r w:rsidRPr="007154D8">
                          <w:rPr>
                            <w:rFonts w:ascii="Consolas" w:eastAsiaTheme="minorHAnsi" w:hAnsi="Consolas" w:cs="Consolas"/>
                            <w:color w:val="000000"/>
                            <w:sz w:val="16"/>
                            <w:szCs w:val="16"/>
                            <w:lang w:val="en-US" w:eastAsia="en-US"/>
                          </w:rPr>
                          <w:t>KeyCode.LeftShift</w:t>
                        </w:r>
                        <w:proofErr w:type="spellEnd"/>
                        <w:r w:rsidRPr="007154D8">
                          <w:rPr>
                            <w:rFonts w:ascii="Consolas" w:eastAsiaTheme="minorHAnsi" w:hAnsi="Consolas" w:cs="Consolas"/>
                            <w:color w:val="000000"/>
                            <w:sz w:val="16"/>
                            <w:szCs w:val="16"/>
                            <w:lang w:val="en-US" w:eastAsia="en-US"/>
                          </w:rPr>
                          <w:t>)){</w:t>
                        </w:r>
                      </w:p>
                      <w:p w14:paraId="2F87BBC7"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gramStart"/>
                        <w:r w:rsidRPr="007154D8">
                          <w:rPr>
                            <w:rFonts w:ascii="Consolas" w:eastAsiaTheme="minorHAnsi" w:hAnsi="Consolas" w:cs="Consolas"/>
                            <w:color w:val="000000"/>
                            <w:sz w:val="16"/>
                            <w:szCs w:val="16"/>
                            <w:lang w:val="en-US" w:eastAsia="en-US"/>
                          </w:rPr>
                          <w:t>Run(</w:t>
                        </w:r>
                        <w:proofErr w:type="gramEnd"/>
                        <w:r w:rsidRPr="007154D8">
                          <w:rPr>
                            <w:rFonts w:ascii="Consolas" w:eastAsiaTheme="minorHAnsi" w:hAnsi="Consolas" w:cs="Consolas"/>
                            <w:color w:val="000000"/>
                            <w:sz w:val="16"/>
                            <w:szCs w:val="16"/>
                            <w:lang w:val="en-US" w:eastAsia="en-US"/>
                          </w:rPr>
                          <w:t>);</w:t>
                        </w:r>
                      </w:p>
                      <w:p w14:paraId="053B8329"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57236268"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else</w:t>
                        </w:r>
                        <w:r w:rsidRPr="007154D8">
                          <w:rPr>
                            <w:rFonts w:ascii="Consolas" w:eastAsiaTheme="minorHAnsi" w:hAnsi="Consolas" w:cs="Consolas"/>
                            <w:color w:val="000000"/>
                            <w:sz w:val="16"/>
                            <w:szCs w:val="16"/>
                            <w:lang w:val="en-US" w:eastAsia="en-US"/>
                          </w:rPr>
                          <w:t xml:space="preserve"> </w:t>
                        </w:r>
                        <w:proofErr w:type="gramStart"/>
                        <w:r w:rsidRPr="007154D8">
                          <w:rPr>
                            <w:rFonts w:ascii="Consolas" w:eastAsiaTheme="minorHAnsi" w:hAnsi="Consolas" w:cs="Consolas"/>
                            <w:color w:val="0000FF"/>
                            <w:sz w:val="16"/>
                            <w:szCs w:val="16"/>
                            <w:lang w:val="en-US" w:eastAsia="en-US"/>
                          </w:rPr>
                          <w:t>if</w:t>
                        </w:r>
                        <w:r w:rsidRPr="007154D8">
                          <w:rPr>
                            <w:rFonts w:ascii="Consolas" w:eastAsiaTheme="minorHAnsi" w:hAnsi="Consolas" w:cs="Consolas"/>
                            <w:color w:val="000000"/>
                            <w:sz w:val="16"/>
                            <w:szCs w:val="16"/>
                            <w:lang w:val="en-US" w:eastAsia="en-US"/>
                          </w:rPr>
                          <w:t>(</w:t>
                        </w:r>
                        <w:proofErr w:type="spellStart"/>
                        <w:proofErr w:type="gramEnd"/>
                        <w:r w:rsidRPr="007154D8">
                          <w:rPr>
                            <w:rFonts w:ascii="Consolas" w:eastAsiaTheme="minorHAnsi" w:hAnsi="Consolas" w:cs="Consolas"/>
                            <w:color w:val="000000"/>
                            <w:sz w:val="16"/>
                            <w:szCs w:val="16"/>
                            <w:lang w:val="en-US" w:eastAsia="en-US"/>
                          </w:rPr>
                          <w:t>moveDirection</w:t>
                        </w:r>
                        <w:proofErr w:type="spellEnd"/>
                        <w:r w:rsidRPr="007154D8">
                          <w:rPr>
                            <w:rFonts w:ascii="Consolas" w:eastAsiaTheme="minorHAnsi" w:hAnsi="Consolas" w:cs="Consolas"/>
                            <w:color w:val="000000"/>
                            <w:sz w:val="16"/>
                            <w:szCs w:val="16"/>
                            <w:lang w:val="en-US" w:eastAsia="en-US"/>
                          </w:rPr>
                          <w:t xml:space="preserve"> == Vector3.zero)</w:t>
                        </w:r>
                      </w:p>
                      <w:p w14:paraId="03831790"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572B9261"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gramStart"/>
                        <w:r w:rsidRPr="007154D8">
                          <w:rPr>
                            <w:rFonts w:ascii="Consolas" w:eastAsiaTheme="minorHAnsi" w:hAnsi="Consolas" w:cs="Consolas"/>
                            <w:color w:val="000000"/>
                            <w:sz w:val="16"/>
                            <w:szCs w:val="16"/>
                            <w:lang w:val="en-US" w:eastAsia="en-US"/>
                          </w:rPr>
                          <w:t>Idle(</w:t>
                        </w:r>
                        <w:proofErr w:type="gramEnd"/>
                        <w:r w:rsidRPr="007154D8">
                          <w:rPr>
                            <w:rFonts w:ascii="Consolas" w:eastAsiaTheme="minorHAnsi" w:hAnsi="Consolas" w:cs="Consolas"/>
                            <w:color w:val="000000"/>
                            <w:sz w:val="16"/>
                            <w:szCs w:val="16"/>
                            <w:lang w:val="en-US" w:eastAsia="en-US"/>
                          </w:rPr>
                          <w:t>);</w:t>
                        </w:r>
                      </w:p>
                      <w:p w14:paraId="3D9B6D61"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0EBFE96C"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moveDirection</w:t>
                        </w:r>
                        <w:proofErr w:type="spellEnd"/>
                        <w:r w:rsidRPr="007154D8">
                          <w:rPr>
                            <w:rFonts w:ascii="Consolas" w:eastAsiaTheme="minorHAnsi" w:hAnsi="Consolas" w:cs="Consolas"/>
                            <w:color w:val="000000"/>
                            <w:sz w:val="16"/>
                            <w:szCs w:val="16"/>
                            <w:lang w:val="en-US" w:eastAsia="en-US"/>
                          </w:rPr>
                          <w:t xml:space="preserve"> *= </w:t>
                        </w:r>
                        <w:proofErr w:type="spellStart"/>
                        <w:proofErr w:type="gramStart"/>
                        <w:r w:rsidRPr="007154D8">
                          <w:rPr>
                            <w:rFonts w:ascii="Consolas" w:eastAsiaTheme="minorHAnsi" w:hAnsi="Consolas" w:cs="Consolas"/>
                            <w:color w:val="000000"/>
                            <w:sz w:val="16"/>
                            <w:szCs w:val="16"/>
                            <w:lang w:val="en-US" w:eastAsia="en-US"/>
                          </w:rPr>
                          <w:t>movementSpeed</w:t>
                        </w:r>
                        <w:proofErr w:type="spellEnd"/>
                        <w:r w:rsidRPr="007154D8">
                          <w:rPr>
                            <w:rFonts w:ascii="Consolas" w:eastAsiaTheme="minorHAnsi" w:hAnsi="Consolas" w:cs="Consolas"/>
                            <w:color w:val="000000"/>
                            <w:sz w:val="16"/>
                            <w:szCs w:val="16"/>
                            <w:lang w:val="en-US" w:eastAsia="en-US"/>
                          </w:rPr>
                          <w:t>;</w:t>
                        </w:r>
                        <w:proofErr w:type="gramEnd"/>
                      </w:p>
                      <w:p w14:paraId="736A9D23"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5C1B3DCD"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p>
                      <w:p w14:paraId="1C1EC581"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638BAC25"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00FF"/>
                            <w:sz w:val="16"/>
                            <w:szCs w:val="16"/>
                            <w:lang w:val="en-US" w:eastAsia="en-US"/>
                          </w:rPr>
                          <w:t>if</w:t>
                        </w:r>
                        <w:r w:rsidRPr="007154D8">
                          <w:rPr>
                            <w:rFonts w:ascii="Consolas" w:eastAsiaTheme="minorHAnsi" w:hAnsi="Consolas" w:cs="Consolas"/>
                            <w:color w:val="000000"/>
                            <w:sz w:val="16"/>
                            <w:szCs w:val="16"/>
                            <w:lang w:val="en-US" w:eastAsia="en-US"/>
                          </w:rPr>
                          <w:t xml:space="preserve"> (</w:t>
                        </w:r>
                        <w:proofErr w:type="spellStart"/>
                        <w:r w:rsidRPr="007154D8">
                          <w:rPr>
                            <w:rFonts w:ascii="Consolas" w:eastAsiaTheme="minorHAnsi" w:hAnsi="Consolas" w:cs="Consolas"/>
                            <w:color w:val="000000"/>
                            <w:sz w:val="16"/>
                            <w:szCs w:val="16"/>
                            <w:lang w:val="en-US" w:eastAsia="en-US"/>
                          </w:rPr>
                          <w:t>Input.GetKeyDown</w:t>
                        </w:r>
                        <w:proofErr w:type="spellEnd"/>
                        <w:r w:rsidRPr="007154D8">
                          <w:rPr>
                            <w:rFonts w:ascii="Consolas" w:eastAsiaTheme="minorHAnsi" w:hAnsi="Consolas" w:cs="Consolas"/>
                            <w:color w:val="000000"/>
                            <w:sz w:val="16"/>
                            <w:szCs w:val="16"/>
                            <w:lang w:val="en-US" w:eastAsia="en-US"/>
                          </w:rPr>
                          <w:t>(</w:t>
                        </w:r>
                        <w:proofErr w:type="spellStart"/>
                        <w:r w:rsidRPr="007154D8">
                          <w:rPr>
                            <w:rFonts w:ascii="Consolas" w:eastAsiaTheme="minorHAnsi" w:hAnsi="Consolas" w:cs="Consolas"/>
                            <w:color w:val="000000"/>
                            <w:sz w:val="16"/>
                            <w:szCs w:val="16"/>
                            <w:lang w:val="en-US" w:eastAsia="en-US"/>
                          </w:rPr>
                          <w:t>KeyCode.Space</w:t>
                        </w:r>
                        <w:proofErr w:type="spellEnd"/>
                        <w:r w:rsidRPr="007154D8">
                          <w:rPr>
                            <w:rFonts w:ascii="Consolas" w:eastAsiaTheme="minorHAnsi" w:hAnsi="Consolas" w:cs="Consolas"/>
                            <w:color w:val="000000"/>
                            <w:sz w:val="16"/>
                            <w:szCs w:val="16"/>
                            <w:lang w:val="en-US" w:eastAsia="en-US"/>
                          </w:rPr>
                          <w:t>))</w:t>
                        </w:r>
                      </w:p>
                      <w:p w14:paraId="0057EFD2"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4897FFBD"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Jump(</w:t>
                        </w:r>
                        <w:proofErr w:type="spellStart"/>
                        <w:r w:rsidRPr="007154D8">
                          <w:rPr>
                            <w:rFonts w:ascii="Consolas" w:eastAsiaTheme="minorHAnsi" w:hAnsi="Consolas" w:cs="Consolas"/>
                            <w:color w:val="000000"/>
                            <w:sz w:val="16"/>
                            <w:szCs w:val="16"/>
                            <w:lang w:val="en-US" w:eastAsia="en-US"/>
                          </w:rPr>
                          <w:t>canJump</w:t>
                        </w:r>
                        <w:proofErr w:type="spellEnd"/>
                        <w:proofErr w:type="gramStart"/>
                        <w:r w:rsidRPr="007154D8">
                          <w:rPr>
                            <w:rFonts w:ascii="Consolas" w:eastAsiaTheme="minorHAnsi" w:hAnsi="Consolas" w:cs="Consolas"/>
                            <w:color w:val="000000"/>
                            <w:sz w:val="16"/>
                            <w:szCs w:val="16"/>
                            <w:lang w:val="en-US" w:eastAsia="en-US"/>
                          </w:rPr>
                          <w:t>);</w:t>
                        </w:r>
                        <w:proofErr w:type="gramEnd"/>
                      </w:p>
                      <w:p w14:paraId="0A3AD533"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0E11B7BC"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
                      <w:p w14:paraId="58C24F3C"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proofErr w:type="gramStart"/>
                        <w:r w:rsidRPr="007154D8">
                          <w:rPr>
                            <w:rFonts w:ascii="Consolas" w:eastAsiaTheme="minorHAnsi" w:hAnsi="Consolas" w:cs="Consolas"/>
                            <w:color w:val="000000"/>
                            <w:sz w:val="16"/>
                            <w:szCs w:val="16"/>
                            <w:lang w:val="en-US" w:eastAsia="en-US"/>
                          </w:rPr>
                          <w:t>controller.Move</w:t>
                        </w:r>
                        <w:proofErr w:type="spellEnd"/>
                        <w:proofErr w:type="gramEnd"/>
                        <w:r w:rsidRPr="007154D8">
                          <w:rPr>
                            <w:rFonts w:ascii="Consolas" w:eastAsiaTheme="minorHAnsi" w:hAnsi="Consolas" w:cs="Consolas"/>
                            <w:color w:val="000000"/>
                            <w:sz w:val="16"/>
                            <w:szCs w:val="16"/>
                            <w:lang w:val="en-US" w:eastAsia="en-US"/>
                          </w:rPr>
                          <w:t>(</w:t>
                        </w:r>
                        <w:proofErr w:type="spellStart"/>
                        <w:r w:rsidRPr="007154D8">
                          <w:rPr>
                            <w:rFonts w:ascii="Consolas" w:eastAsiaTheme="minorHAnsi" w:hAnsi="Consolas" w:cs="Consolas"/>
                            <w:color w:val="000000"/>
                            <w:sz w:val="16"/>
                            <w:szCs w:val="16"/>
                            <w:lang w:val="en-US" w:eastAsia="en-US"/>
                          </w:rPr>
                          <w:t>moveDirection</w:t>
                        </w:r>
                        <w:proofErr w:type="spellEnd"/>
                        <w:r w:rsidRPr="007154D8">
                          <w:rPr>
                            <w:rFonts w:ascii="Consolas" w:eastAsiaTheme="minorHAnsi" w:hAnsi="Consolas" w:cs="Consolas"/>
                            <w:color w:val="000000"/>
                            <w:sz w:val="16"/>
                            <w:szCs w:val="16"/>
                            <w:lang w:val="en-US" w:eastAsia="en-US"/>
                          </w:rPr>
                          <w:t xml:space="preserve"> * </w:t>
                        </w:r>
                        <w:proofErr w:type="spellStart"/>
                        <w:r w:rsidRPr="007154D8">
                          <w:rPr>
                            <w:rFonts w:ascii="Consolas" w:eastAsiaTheme="minorHAnsi" w:hAnsi="Consolas" w:cs="Consolas"/>
                            <w:color w:val="000000"/>
                            <w:sz w:val="16"/>
                            <w:szCs w:val="16"/>
                            <w:lang w:val="en-US" w:eastAsia="en-US"/>
                          </w:rPr>
                          <w:t>Time.deltaTime</w:t>
                        </w:r>
                        <w:proofErr w:type="spellEnd"/>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8000"/>
                            <w:sz w:val="16"/>
                            <w:szCs w:val="16"/>
                            <w:lang w:val="en-US" w:eastAsia="en-US"/>
                          </w:rPr>
                          <w:t>//movement</w:t>
                        </w:r>
                      </w:p>
                      <w:p w14:paraId="31668385"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proofErr w:type="gramStart"/>
                        <w:r w:rsidRPr="007154D8">
                          <w:rPr>
                            <w:rFonts w:ascii="Consolas" w:eastAsiaTheme="minorHAnsi" w:hAnsi="Consolas" w:cs="Consolas"/>
                            <w:color w:val="000000"/>
                            <w:sz w:val="16"/>
                            <w:szCs w:val="16"/>
                            <w:lang w:val="en-US" w:eastAsia="en-US"/>
                          </w:rPr>
                          <w:t>velocity.y</w:t>
                        </w:r>
                        <w:proofErr w:type="spellEnd"/>
                        <w:proofErr w:type="gramEnd"/>
                        <w:r w:rsidRPr="007154D8">
                          <w:rPr>
                            <w:rFonts w:ascii="Consolas" w:eastAsiaTheme="minorHAnsi" w:hAnsi="Consolas" w:cs="Consolas"/>
                            <w:color w:val="000000"/>
                            <w:sz w:val="16"/>
                            <w:szCs w:val="16"/>
                            <w:lang w:val="en-US" w:eastAsia="en-US"/>
                          </w:rPr>
                          <w:t xml:space="preserve"> += gravity * </w:t>
                        </w:r>
                        <w:proofErr w:type="spellStart"/>
                        <w:r w:rsidRPr="007154D8">
                          <w:rPr>
                            <w:rFonts w:ascii="Consolas" w:eastAsiaTheme="minorHAnsi" w:hAnsi="Consolas" w:cs="Consolas"/>
                            <w:color w:val="000000"/>
                            <w:sz w:val="16"/>
                            <w:szCs w:val="16"/>
                            <w:lang w:val="en-US" w:eastAsia="en-US"/>
                          </w:rPr>
                          <w:t>Time.deltaTime</w:t>
                        </w:r>
                        <w:proofErr w:type="spellEnd"/>
                        <w:r w:rsidRPr="007154D8">
                          <w:rPr>
                            <w:rFonts w:ascii="Consolas" w:eastAsiaTheme="minorHAnsi" w:hAnsi="Consolas" w:cs="Consolas"/>
                            <w:color w:val="000000"/>
                            <w:sz w:val="16"/>
                            <w:szCs w:val="16"/>
                            <w:lang w:val="en-US" w:eastAsia="en-US"/>
                          </w:rPr>
                          <w:t xml:space="preserve">; </w:t>
                        </w:r>
                      </w:p>
                      <w:p w14:paraId="44D04D2C" w14:textId="77777777" w:rsidR="002D0698" w:rsidRPr="007154D8" w:rsidRDefault="002D0698" w:rsidP="007154D8">
                        <w:pPr>
                          <w:autoSpaceDE w:val="0"/>
                          <w:autoSpaceDN w:val="0"/>
                          <w:adjustRightInd w:val="0"/>
                          <w:rPr>
                            <w:rFonts w:ascii="Consolas" w:eastAsiaTheme="minorHAnsi" w:hAnsi="Consolas" w:cs="Consolas"/>
                            <w:color w:val="000000"/>
                            <w:sz w:val="16"/>
                            <w:szCs w:val="16"/>
                            <w:lang w:val="en-US" w:eastAsia="en-US"/>
                          </w:rPr>
                        </w:pPr>
                        <w:r w:rsidRPr="007154D8">
                          <w:rPr>
                            <w:rFonts w:ascii="Consolas" w:eastAsiaTheme="minorHAnsi" w:hAnsi="Consolas" w:cs="Consolas"/>
                            <w:color w:val="000000"/>
                            <w:sz w:val="16"/>
                            <w:szCs w:val="16"/>
                            <w:lang w:val="en-US" w:eastAsia="en-US"/>
                          </w:rPr>
                          <w:t xml:space="preserve">        </w:t>
                        </w:r>
                        <w:proofErr w:type="spellStart"/>
                        <w:proofErr w:type="gramStart"/>
                        <w:r w:rsidRPr="007154D8">
                          <w:rPr>
                            <w:rFonts w:ascii="Consolas" w:eastAsiaTheme="minorHAnsi" w:hAnsi="Consolas" w:cs="Consolas"/>
                            <w:color w:val="000000"/>
                            <w:sz w:val="16"/>
                            <w:szCs w:val="16"/>
                            <w:lang w:val="en-US" w:eastAsia="en-US"/>
                          </w:rPr>
                          <w:t>controller.Move</w:t>
                        </w:r>
                        <w:proofErr w:type="spellEnd"/>
                        <w:proofErr w:type="gramEnd"/>
                        <w:r w:rsidRPr="007154D8">
                          <w:rPr>
                            <w:rFonts w:ascii="Consolas" w:eastAsiaTheme="minorHAnsi" w:hAnsi="Consolas" w:cs="Consolas"/>
                            <w:color w:val="000000"/>
                            <w:sz w:val="16"/>
                            <w:szCs w:val="16"/>
                            <w:lang w:val="en-US" w:eastAsia="en-US"/>
                          </w:rPr>
                          <w:t xml:space="preserve">(velocity * </w:t>
                        </w:r>
                        <w:proofErr w:type="spellStart"/>
                        <w:r w:rsidRPr="007154D8">
                          <w:rPr>
                            <w:rFonts w:ascii="Consolas" w:eastAsiaTheme="minorHAnsi" w:hAnsi="Consolas" w:cs="Consolas"/>
                            <w:color w:val="000000"/>
                            <w:sz w:val="16"/>
                            <w:szCs w:val="16"/>
                            <w:lang w:val="en-US" w:eastAsia="en-US"/>
                          </w:rPr>
                          <w:t>Time.deltaTime</w:t>
                        </w:r>
                        <w:proofErr w:type="spellEnd"/>
                        <w:r w:rsidRPr="007154D8">
                          <w:rPr>
                            <w:rFonts w:ascii="Consolas" w:eastAsiaTheme="minorHAnsi" w:hAnsi="Consolas" w:cs="Consolas"/>
                            <w:color w:val="000000"/>
                            <w:sz w:val="16"/>
                            <w:szCs w:val="16"/>
                            <w:lang w:val="en-US" w:eastAsia="en-US"/>
                          </w:rPr>
                          <w:t xml:space="preserve">); </w:t>
                        </w:r>
                        <w:r w:rsidRPr="007154D8">
                          <w:rPr>
                            <w:rFonts w:ascii="Consolas" w:eastAsiaTheme="minorHAnsi" w:hAnsi="Consolas" w:cs="Consolas"/>
                            <w:color w:val="008000"/>
                            <w:sz w:val="16"/>
                            <w:szCs w:val="16"/>
                            <w:lang w:val="en-US" w:eastAsia="en-US"/>
                          </w:rPr>
                          <w:t xml:space="preserve">//gravity  </w:t>
                        </w:r>
                      </w:p>
                      <w:p w14:paraId="062D723F" w14:textId="77777777" w:rsidR="002D0698" w:rsidRPr="007154D8" w:rsidRDefault="002D0698" w:rsidP="007154D8">
                        <w:pPr>
                          <w:autoSpaceDE w:val="0"/>
                          <w:autoSpaceDN w:val="0"/>
                          <w:adjustRightInd w:val="0"/>
                          <w:rPr>
                            <w:sz w:val="16"/>
                            <w:szCs w:val="16"/>
                            <w:lang w:val="en-US"/>
                          </w:rPr>
                        </w:pPr>
                        <w:r w:rsidRPr="007154D8">
                          <w:rPr>
                            <w:rFonts w:ascii="Consolas" w:eastAsiaTheme="minorHAnsi" w:hAnsi="Consolas" w:cs="Consolas"/>
                            <w:color w:val="000000"/>
                            <w:sz w:val="16"/>
                            <w:szCs w:val="16"/>
                            <w:lang w:val="en-US" w:eastAsia="en-US"/>
                          </w:rPr>
                          <w:t xml:space="preserve">    }</w:t>
                        </w:r>
                      </w:p>
                    </w:txbxContent>
                  </v:textbox>
                </v:shape>
                <w10:anchorlock/>
              </v:group>
            </w:pict>
          </mc:Fallback>
        </mc:AlternateContent>
      </w:r>
    </w:p>
    <w:p w14:paraId="2F0326B8" w14:textId="5CF9A5CC" w:rsidR="007154D8" w:rsidRDefault="009A2FC6" w:rsidP="009A2FC6">
      <w:pPr>
        <w:pStyle w:val="Antrat"/>
        <w:jc w:val="center"/>
        <w:rPr>
          <w:lang w:val="en-US"/>
        </w:rPr>
      </w:pPr>
      <w:bookmarkStart w:id="58" w:name="_Toc72692500"/>
      <w:proofErr w:type="spellStart"/>
      <w:r>
        <w:t>Table</w:t>
      </w:r>
      <w:proofErr w:type="spellEnd"/>
      <w:r>
        <w:t xml:space="preserve"> </w:t>
      </w:r>
      <w:r>
        <w:fldChar w:fldCharType="begin"/>
      </w:r>
      <w:r>
        <w:instrText xml:space="preserve"> SEQ Table \* ARABIC </w:instrText>
      </w:r>
      <w:r>
        <w:fldChar w:fldCharType="separate"/>
      </w:r>
      <w:r w:rsidR="00071371">
        <w:rPr>
          <w:noProof/>
        </w:rPr>
        <w:t>14</w:t>
      </w:r>
      <w:r>
        <w:fldChar w:fldCharType="end"/>
      </w:r>
      <w:r>
        <w:t xml:space="preserve">. </w:t>
      </w:r>
      <w:r w:rsidR="007154D8">
        <w:rPr>
          <w:lang w:val="en-US"/>
        </w:rPr>
        <w:t>Different physics materials</w:t>
      </w:r>
      <w:bookmarkEnd w:id="58"/>
    </w:p>
    <w:p w14:paraId="26FE1075" w14:textId="77777777" w:rsidR="007154D8" w:rsidRPr="00DE720C" w:rsidRDefault="007154D8" w:rsidP="007154D8">
      <w:pPr>
        <w:rPr>
          <w:lang w:val="en-US" w:eastAsia="lt-LT"/>
        </w:rPr>
      </w:pPr>
    </w:p>
    <w:p w14:paraId="697FD5C0" w14:textId="77777777" w:rsidR="007154D8" w:rsidRPr="00DE720C" w:rsidRDefault="007154D8" w:rsidP="00DE720C">
      <w:pPr>
        <w:rPr>
          <w:color w:val="C45911" w:themeColor="accent2" w:themeShade="BF"/>
          <w:lang w:val="en-US"/>
        </w:rPr>
      </w:pPr>
    </w:p>
    <w:p w14:paraId="4C685974" w14:textId="77777777" w:rsidR="00DE720C" w:rsidRPr="00DE720C" w:rsidRDefault="00DE720C" w:rsidP="00DE720C">
      <w:pPr>
        <w:rPr>
          <w:lang w:val="en-US"/>
        </w:rPr>
      </w:pPr>
    </w:p>
    <w:p w14:paraId="6EF1DB14" w14:textId="12655008" w:rsidR="00825742" w:rsidRDefault="00825742" w:rsidP="00825742">
      <w:pPr>
        <w:pStyle w:val="Antrat2"/>
        <w:rPr>
          <w:b/>
          <w:bCs/>
          <w:color w:val="auto"/>
          <w:sz w:val="32"/>
          <w:szCs w:val="32"/>
          <w:lang w:val="en-US"/>
        </w:rPr>
      </w:pPr>
      <w:bookmarkStart w:id="59" w:name="_Toc72692444"/>
      <w:r w:rsidRPr="00825742">
        <w:rPr>
          <w:b/>
          <w:bCs/>
          <w:color w:val="auto"/>
          <w:sz w:val="32"/>
          <w:szCs w:val="32"/>
          <w:lang w:val="en-US"/>
        </w:rPr>
        <w:t>Task #</w:t>
      </w:r>
      <w:r>
        <w:rPr>
          <w:b/>
          <w:bCs/>
          <w:color w:val="auto"/>
          <w:sz w:val="32"/>
          <w:szCs w:val="32"/>
          <w:lang w:val="en-US"/>
        </w:rPr>
        <w:t>8</w:t>
      </w:r>
      <w:r w:rsidRPr="00825742">
        <w:rPr>
          <w:b/>
          <w:bCs/>
          <w:color w:val="auto"/>
          <w:sz w:val="32"/>
          <w:szCs w:val="32"/>
          <w:lang w:val="en-US"/>
        </w:rPr>
        <w:t xml:space="preserve">. </w:t>
      </w:r>
      <w:r>
        <w:rPr>
          <w:b/>
          <w:bCs/>
          <w:color w:val="auto"/>
          <w:sz w:val="32"/>
          <w:szCs w:val="32"/>
          <w:lang w:val="en-US"/>
        </w:rPr>
        <w:t xml:space="preserve">Creating objects that uses </w:t>
      </w:r>
      <w:r w:rsidR="007154D8">
        <w:rPr>
          <w:b/>
          <w:bCs/>
          <w:color w:val="auto"/>
          <w:sz w:val="32"/>
          <w:szCs w:val="32"/>
          <w:lang w:val="en-US"/>
        </w:rPr>
        <w:t>collision</w:t>
      </w:r>
      <w:r>
        <w:rPr>
          <w:b/>
          <w:bCs/>
          <w:color w:val="auto"/>
          <w:sz w:val="32"/>
          <w:szCs w:val="32"/>
          <w:lang w:val="en-US"/>
        </w:rPr>
        <w:t xml:space="preserve"> or </w:t>
      </w:r>
      <w:proofErr w:type="gramStart"/>
      <w:r>
        <w:rPr>
          <w:b/>
          <w:bCs/>
          <w:color w:val="auto"/>
          <w:sz w:val="32"/>
          <w:szCs w:val="32"/>
          <w:lang w:val="en-US"/>
        </w:rPr>
        <w:t>triggers</w:t>
      </w:r>
      <w:bookmarkEnd w:id="59"/>
      <w:proofErr w:type="gramEnd"/>
    </w:p>
    <w:p w14:paraId="3809D8C5" w14:textId="46EE68AF" w:rsidR="007154D8" w:rsidRDefault="007154D8" w:rsidP="007154D8">
      <w:pPr>
        <w:rPr>
          <w:i/>
          <w:iCs/>
          <w:color w:val="C45911" w:themeColor="accent2" w:themeShade="BF"/>
          <w:lang w:val="en-US"/>
        </w:rPr>
      </w:pPr>
      <w:r w:rsidRPr="00990400">
        <w:rPr>
          <w:lang w:val="en-US"/>
        </w:rPr>
        <w:t>Description of implementation (3-5 sentences)</w:t>
      </w:r>
      <w:r>
        <w:rPr>
          <w:lang w:val="en-US"/>
        </w:rPr>
        <w:t xml:space="preserve">. </w:t>
      </w:r>
      <w:r>
        <w:rPr>
          <w:i/>
          <w:iCs/>
          <w:color w:val="C45911" w:themeColor="accent2" w:themeShade="BF"/>
          <w:lang w:val="en-US"/>
        </w:rPr>
        <w:t xml:space="preserve">My previously showed game objects </w:t>
      </w:r>
      <w:proofErr w:type="gramStart"/>
      <w:r>
        <w:rPr>
          <w:i/>
          <w:iCs/>
          <w:color w:val="C45911" w:themeColor="accent2" w:themeShade="BF"/>
          <w:lang w:val="en-US"/>
        </w:rPr>
        <w:t>uses</w:t>
      </w:r>
      <w:proofErr w:type="gramEnd"/>
      <w:r>
        <w:rPr>
          <w:i/>
          <w:iCs/>
          <w:color w:val="C45911" w:themeColor="accent2" w:themeShade="BF"/>
          <w:lang w:val="en-US"/>
        </w:rPr>
        <w:t xml:space="preserve"> colliders and triggers. Heart point on trigger enter gets destroyed, lets out a sound and burst a particle </w:t>
      </w:r>
      <w:proofErr w:type="gramStart"/>
      <w:r>
        <w:rPr>
          <w:i/>
          <w:iCs/>
          <w:color w:val="C45911" w:themeColor="accent2" w:themeShade="BF"/>
          <w:lang w:val="en-US"/>
        </w:rPr>
        <w:t>effects</w:t>
      </w:r>
      <w:proofErr w:type="gramEnd"/>
      <w:r>
        <w:rPr>
          <w:i/>
          <w:iCs/>
          <w:color w:val="C45911" w:themeColor="accent2" w:themeShade="BF"/>
          <w:lang w:val="en-US"/>
        </w:rPr>
        <w:t xml:space="preserve">. Point also lets out a sound and gets destroyed. My saw blade on collision enter takes out a life of your life points and plays a sound with activating blood particle effects as well. Also, there is </w:t>
      </w:r>
      <w:proofErr w:type="gramStart"/>
      <w:r>
        <w:rPr>
          <w:i/>
          <w:iCs/>
          <w:color w:val="C45911" w:themeColor="accent2" w:themeShade="BF"/>
          <w:lang w:val="en-US"/>
        </w:rPr>
        <w:t>an</w:t>
      </w:r>
      <w:proofErr w:type="gramEnd"/>
      <w:r>
        <w:rPr>
          <w:i/>
          <w:iCs/>
          <w:color w:val="C45911" w:themeColor="accent2" w:themeShade="BF"/>
          <w:lang w:val="en-US"/>
        </w:rPr>
        <w:t xml:space="preserve"> trigger on the finish tile, when you step on it, a win menu displays allowing you to go to next level.</w:t>
      </w:r>
    </w:p>
    <w:p w14:paraId="4C7B4C81" w14:textId="77777777" w:rsidR="007154D8" w:rsidRPr="00990400" w:rsidRDefault="007154D8" w:rsidP="007154D8">
      <w:pPr>
        <w:rPr>
          <w:lang w:val="en-US"/>
        </w:rPr>
      </w:pPr>
      <w:r w:rsidRPr="00990400">
        <w:rPr>
          <w:noProof/>
          <w:lang w:val="en-US"/>
        </w:rPr>
        <mc:AlternateContent>
          <mc:Choice Requires="wpg">
            <w:drawing>
              <wp:inline distT="0" distB="0" distL="0" distR="0" wp14:anchorId="064099ED" wp14:editId="2537C2FD">
                <wp:extent cx="5098472" cy="5846619"/>
                <wp:effectExtent l="0" t="0" r="26035" b="20955"/>
                <wp:docPr id="1400703369" name="Группа 53"/>
                <wp:cNvGraphicFramePr/>
                <a:graphic xmlns:a="http://schemas.openxmlformats.org/drawingml/2006/main">
                  <a:graphicData uri="http://schemas.microsoft.com/office/word/2010/wordprocessingGroup">
                    <wpg:wgp>
                      <wpg:cNvGrpSpPr/>
                      <wpg:grpSpPr>
                        <a:xfrm>
                          <a:off x="0" y="0"/>
                          <a:ext cx="5098472" cy="5846619"/>
                          <a:chOff x="0" y="-10402"/>
                          <a:chExt cx="9053897" cy="922980"/>
                        </a:xfrm>
                      </wpg:grpSpPr>
                      <wps:wsp>
                        <wps:cNvPr id="1400703370" name="Прямоугольник 54"/>
                        <wps:cNvSpPr/>
                        <wps:spPr>
                          <a:xfrm>
                            <a:off x="0" y="-10402"/>
                            <a:ext cx="9053897" cy="922980"/>
                          </a:xfrm>
                          <a:prstGeom prst="rect">
                            <a:avLst/>
                          </a:prstGeom>
                          <a:solidFill>
                            <a:schemeClr val="accent1">
                              <a:lumMod val="20000"/>
                              <a:lumOff val="80000"/>
                            </a:schemeClr>
                          </a:solidFill>
                          <a:ln>
                            <a:solidFill>
                              <a:schemeClr val="bg2">
                                <a:lumMod val="9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703371" name="Надпись 55"/>
                        <wps:cNvSpPr txBox="1"/>
                        <wps:spPr>
                          <a:xfrm>
                            <a:off x="68136" y="-2007"/>
                            <a:ext cx="8464042" cy="903204"/>
                          </a:xfrm>
                          <a:prstGeom prst="rect">
                            <a:avLst/>
                          </a:prstGeom>
                          <a:solidFill>
                            <a:schemeClr val="lt1"/>
                          </a:solidFill>
                          <a:ln w="6350">
                            <a:solidFill>
                              <a:prstClr val="black"/>
                            </a:solidFill>
                          </a:ln>
                        </wps:spPr>
                        <wps:txbx>
                          <w:txbxContent>
                            <w:p w14:paraId="0702F0B0"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OnTriggerEnter</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Collider other)</w:t>
                              </w:r>
                            </w:p>
                            <w:p w14:paraId="16D83E9F"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0E71376"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otherGameObject</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other.gameObject</w:t>
                              </w:r>
                              <w:proofErr w:type="spellEnd"/>
                              <w:proofErr w:type="gramEnd"/>
                              <w:r>
                                <w:rPr>
                                  <w:rFonts w:ascii="Consolas" w:eastAsiaTheme="minorHAnsi" w:hAnsi="Consolas" w:cs="Consolas"/>
                                  <w:color w:val="000000"/>
                                  <w:sz w:val="19"/>
                                  <w:szCs w:val="19"/>
                                  <w:lang w:val="en-US" w:eastAsia="en-US"/>
                                </w:rPr>
                                <w:t>;</w:t>
                              </w:r>
                            </w:p>
                            <w:p w14:paraId="3BE24419"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collected = </w:t>
                              </w:r>
                              <w:proofErr w:type="gramStart"/>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roofErr w:type="gramEnd"/>
                            </w:p>
                            <w:p w14:paraId="725B4FB1"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p>
                            <w:p w14:paraId="340D3216"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other.tag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"Point"</w:t>
                              </w:r>
                              <w:r>
                                <w:rPr>
                                  <w:rFonts w:ascii="Consolas" w:eastAsiaTheme="minorHAnsi" w:hAnsi="Consolas" w:cs="Consolas"/>
                                  <w:color w:val="000000"/>
                                  <w:sz w:val="19"/>
                                  <w:szCs w:val="19"/>
                                  <w:lang w:val="en-US" w:eastAsia="en-US"/>
                                </w:rPr>
                                <w:t>)</w:t>
                              </w:r>
                            </w:p>
                            <w:p w14:paraId="79474856"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EAEFCFC"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player.AddPoints</w:t>
                              </w:r>
                              <w:proofErr w:type="spellEnd"/>
                              <w:proofErr w:type="gram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pointValue</w:t>
                              </w:r>
                              <w:proofErr w:type="spellEnd"/>
                              <w:r>
                                <w:rPr>
                                  <w:rFonts w:ascii="Consolas" w:eastAsiaTheme="minorHAnsi" w:hAnsi="Consolas" w:cs="Consolas"/>
                                  <w:color w:val="000000"/>
                                  <w:sz w:val="19"/>
                                  <w:szCs w:val="19"/>
                                  <w:lang w:val="en-US" w:eastAsia="en-US"/>
                                </w:rPr>
                                <w:t>);</w:t>
                              </w:r>
                            </w:p>
                            <w:p w14:paraId="5A2C1F32"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SoundSource.PlayOneShot</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pointSound</w:t>
                              </w:r>
                              <w:proofErr w:type="spellEnd"/>
                              <w:proofErr w:type="gramStart"/>
                              <w:r>
                                <w:rPr>
                                  <w:rFonts w:ascii="Consolas" w:eastAsiaTheme="minorHAnsi" w:hAnsi="Consolas" w:cs="Consolas"/>
                                  <w:color w:val="000000"/>
                                  <w:sz w:val="19"/>
                                  <w:szCs w:val="19"/>
                                  <w:lang w:val="en-US" w:eastAsia="en-US"/>
                                </w:rPr>
                                <w:t>);</w:t>
                              </w:r>
                              <w:proofErr w:type="gramEnd"/>
                            </w:p>
                            <w:p w14:paraId="69B59E39"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collected = </w:t>
                              </w:r>
                              <w:proofErr w:type="gramStart"/>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roofErr w:type="gramEnd"/>
                            </w:p>
                            <w:p w14:paraId="7783E179"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else</w:t>
                              </w:r>
                              <w:proofErr w:type="gram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other.tag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"Finish"</w:t>
                              </w:r>
                              <w:r>
                                <w:rPr>
                                  <w:rFonts w:ascii="Consolas" w:eastAsiaTheme="minorHAnsi" w:hAnsi="Consolas" w:cs="Consolas"/>
                                  <w:color w:val="000000"/>
                                  <w:sz w:val="19"/>
                                  <w:szCs w:val="19"/>
                                  <w:lang w:val="en-US" w:eastAsia="en-US"/>
                                </w:rPr>
                                <w:t>)</w:t>
                              </w:r>
                            </w:p>
                            <w:p w14:paraId="196DC6F6"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3768357"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player.Win</w:t>
                              </w:r>
                              <w:proofErr w:type="spellEnd"/>
                              <w:proofErr w:type="gramEnd"/>
                              <w:r>
                                <w:rPr>
                                  <w:rFonts w:ascii="Consolas" w:eastAsiaTheme="minorHAnsi" w:hAnsi="Consolas" w:cs="Consolas"/>
                                  <w:color w:val="000000"/>
                                  <w:sz w:val="19"/>
                                  <w:szCs w:val="19"/>
                                  <w:lang w:val="en-US" w:eastAsia="en-US"/>
                                </w:rPr>
                                <w:t>();</w:t>
                              </w:r>
                            </w:p>
                            <w:p w14:paraId="14996E62"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SoundSource.PlayOneShot</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finishSound</w:t>
                              </w:r>
                              <w:proofErr w:type="spellEnd"/>
                              <w:proofErr w:type="gramStart"/>
                              <w:r>
                                <w:rPr>
                                  <w:rFonts w:ascii="Consolas" w:eastAsiaTheme="minorHAnsi" w:hAnsi="Consolas" w:cs="Consolas"/>
                                  <w:color w:val="000000"/>
                                  <w:sz w:val="19"/>
                                  <w:szCs w:val="19"/>
                                  <w:lang w:val="en-US" w:eastAsia="en-US"/>
                                </w:rPr>
                                <w:t>);</w:t>
                              </w:r>
                              <w:proofErr w:type="gramEnd"/>
                            </w:p>
                            <w:p w14:paraId="5D2C6DE8"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C8141FD"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other.tag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"Heart"</w:t>
                              </w:r>
                              <w:r>
                                <w:rPr>
                                  <w:rFonts w:ascii="Consolas" w:eastAsiaTheme="minorHAnsi" w:hAnsi="Consolas" w:cs="Consolas"/>
                                  <w:color w:val="000000"/>
                                  <w:sz w:val="19"/>
                                  <w:szCs w:val="19"/>
                                  <w:lang w:val="en-US" w:eastAsia="en-US"/>
                                </w:rPr>
                                <w:t>)</w:t>
                              </w:r>
                            </w:p>
                            <w:p w14:paraId="55CD3F2E"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DFDB15C"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player.AddHealthPoint</w:t>
                              </w:r>
                              <w:proofErr w:type="spellEnd"/>
                              <w:proofErr w:type="gram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heartValue</w:t>
                              </w:r>
                              <w:proofErr w:type="spellEnd"/>
                              <w:r>
                                <w:rPr>
                                  <w:rFonts w:ascii="Consolas" w:eastAsiaTheme="minorHAnsi" w:hAnsi="Consolas" w:cs="Consolas"/>
                                  <w:color w:val="000000"/>
                                  <w:sz w:val="19"/>
                                  <w:szCs w:val="19"/>
                                  <w:lang w:val="en-US" w:eastAsia="en-US"/>
                                </w:rPr>
                                <w:t>);</w:t>
                              </w:r>
                            </w:p>
                            <w:p w14:paraId="4889F49B"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SoundSource.PlayOneShot</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heartSound</w:t>
                              </w:r>
                              <w:proofErr w:type="spellEnd"/>
                              <w:proofErr w:type="gramStart"/>
                              <w:r>
                                <w:rPr>
                                  <w:rFonts w:ascii="Consolas" w:eastAsiaTheme="minorHAnsi" w:hAnsi="Consolas" w:cs="Consolas"/>
                                  <w:color w:val="000000"/>
                                  <w:sz w:val="19"/>
                                  <w:szCs w:val="19"/>
                                  <w:lang w:val="en-US" w:eastAsia="en-US"/>
                                </w:rPr>
                                <w:t>);</w:t>
                              </w:r>
                              <w:proofErr w:type="gramEnd"/>
                            </w:p>
                            <w:p w14:paraId="6F79C482"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createHeartParticles</w:t>
                              </w:r>
                              <w:proofErr w:type="spellEnd"/>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otherGameObject.transform.position</w:t>
                              </w:r>
                              <w:proofErr w:type="spellEnd"/>
                              <w:r>
                                <w:rPr>
                                  <w:rFonts w:ascii="Consolas" w:eastAsiaTheme="minorHAnsi" w:hAnsi="Consolas" w:cs="Consolas"/>
                                  <w:color w:val="000000"/>
                                  <w:sz w:val="19"/>
                                  <w:szCs w:val="19"/>
                                  <w:lang w:val="en-US" w:eastAsia="en-US"/>
                                </w:rPr>
                                <w:t>);</w:t>
                              </w:r>
                            </w:p>
                            <w:p w14:paraId="2D74A624"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collected = </w:t>
                              </w:r>
                              <w:proofErr w:type="gramStart"/>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roofErr w:type="gramEnd"/>
                            </w:p>
                            <w:p w14:paraId="6F1670BE"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AF015AB"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p>
                            <w:p w14:paraId="777C29A5"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(collected)</w:t>
                              </w:r>
                            </w:p>
                            <w:p w14:paraId="715687B0"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FA068BF"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otherGameObject.SetActive</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false</w:t>
                              </w:r>
                              <w:proofErr w:type="gramStart"/>
                              <w:r>
                                <w:rPr>
                                  <w:rFonts w:ascii="Consolas" w:eastAsiaTheme="minorHAnsi" w:hAnsi="Consolas" w:cs="Consolas"/>
                                  <w:color w:val="000000"/>
                                  <w:sz w:val="19"/>
                                  <w:szCs w:val="19"/>
                                  <w:lang w:val="en-US" w:eastAsia="en-US"/>
                                </w:rPr>
                                <w:t>);</w:t>
                              </w:r>
                              <w:proofErr w:type="gramEnd"/>
                            </w:p>
                            <w:p w14:paraId="67DF19F6"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Destroy(</w:t>
                              </w:r>
                              <w:proofErr w:type="spellStart"/>
                              <w:r>
                                <w:rPr>
                                  <w:rFonts w:ascii="Consolas" w:eastAsiaTheme="minorHAnsi" w:hAnsi="Consolas" w:cs="Consolas"/>
                                  <w:color w:val="000000"/>
                                  <w:sz w:val="19"/>
                                  <w:szCs w:val="19"/>
                                  <w:lang w:val="en-US" w:eastAsia="en-US"/>
                                </w:rPr>
                                <w:t>otherGameObject</w:t>
                              </w:r>
                              <w:proofErr w:type="spellEnd"/>
                              <w:proofErr w:type="gramStart"/>
                              <w:r>
                                <w:rPr>
                                  <w:rFonts w:ascii="Consolas" w:eastAsiaTheme="minorHAnsi" w:hAnsi="Consolas" w:cs="Consolas"/>
                                  <w:color w:val="000000"/>
                                  <w:sz w:val="19"/>
                                  <w:szCs w:val="19"/>
                                  <w:lang w:val="en-US" w:eastAsia="en-US"/>
                                </w:rPr>
                                <w:t>);</w:t>
                              </w:r>
                              <w:proofErr w:type="gramEnd"/>
                            </w:p>
                            <w:p w14:paraId="74F3E382"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B6BD6B4"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7C478BE"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FF"/>
                                  <w:sz w:val="19"/>
                                  <w:szCs w:val="19"/>
                                  <w:lang w:val="en-US" w:eastAsia="en-US"/>
                                </w:rPr>
                                <w:t>OnCollisionEnter</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Collision other)</w:t>
                              </w:r>
                            </w:p>
                            <w:p w14:paraId="1758CCF8"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4BC058F"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p>
                            <w:p w14:paraId="7C2E1304"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otherGameObject</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other.gameObject</w:t>
                              </w:r>
                              <w:proofErr w:type="spellEnd"/>
                              <w:proofErr w:type="gramEnd"/>
                              <w:r>
                                <w:rPr>
                                  <w:rFonts w:ascii="Consolas" w:eastAsiaTheme="minorHAnsi" w:hAnsi="Consolas" w:cs="Consolas"/>
                                  <w:color w:val="000000"/>
                                  <w:sz w:val="19"/>
                                  <w:szCs w:val="19"/>
                                  <w:lang w:val="en-US" w:eastAsia="en-US"/>
                                </w:rPr>
                                <w:t>;</w:t>
                              </w:r>
                            </w:p>
                            <w:p w14:paraId="0E9C7904"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otherGameObject.tag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"Saw"</w:t>
                              </w:r>
                              <w:r>
                                <w:rPr>
                                  <w:rFonts w:ascii="Consolas" w:eastAsiaTheme="minorHAnsi" w:hAnsi="Consolas" w:cs="Consolas"/>
                                  <w:color w:val="000000"/>
                                  <w:sz w:val="19"/>
                                  <w:szCs w:val="19"/>
                                  <w:lang w:val="en-US" w:eastAsia="en-US"/>
                                </w:rPr>
                                <w:t>)</w:t>
                              </w:r>
                            </w:p>
                            <w:p w14:paraId="23DB4BF9"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EFE47CE"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player.removeHealthPoint</w:t>
                              </w:r>
                              <w:proofErr w:type="spellEnd"/>
                              <w:proofErr w:type="gramEnd"/>
                              <w:r>
                                <w:rPr>
                                  <w:rFonts w:ascii="Consolas" w:eastAsiaTheme="minorHAnsi" w:hAnsi="Consolas" w:cs="Consolas"/>
                                  <w:color w:val="000000"/>
                                  <w:sz w:val="19"/>
                                  <w:szCs w:val="19"/>
                                  <w:lang w:val="en-US" w:eastAsia="en-US"/>
                                </w:rPr>
                                <w:t>();</w:t>
                              </w:r>
                            </w:p>
                            <w:p w14:paraId="6C157416"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createBloodParticles</w:t>
                              </w:r>
                              <w:proofErr w:type="spellEnd"/>
                              <w:r>
                                <w:rPr>
                                  <w:rFonts w:ascii="Consolas" w:eastAsiaTheme="minorHAnsi" w:hAnsi="Consolas" w:cs="Consolas"/>
                                  <w:color w:val="000000"/>
                                  <w:sz w:val="19"/>
                                  <w:szCs w:val="19"/>
                                  <w:lang w:val="en-US" w:eastAsia="en-US"/>
                                </w:rPr>
                                <w:t>(</w:t>
                              </w:r>
                              <w:proofErr w:type="spellStart"/>
                              <w:proofErr w:type="gramStart"/>
                              <w:r>
                                <w:rPr>
                                  <w:rFonts w:ascii="Consolas" w:eastAsiaTheme="minorHAnsi" w:hAnsi="Consolas" w:cs="Consolas"/>
                                  <w:color w:val="000000"/>
                                  <w:sz w:val="19"/>
                                  <w:szCs w:val="19"/>
                                  <w:lang w:val="en-US" w:eastAsia="en-US"/>
                                </w:rPr>
                                <w:t>other.transform</w:t>
                              </w:r>
                              <w:proofErr w:type="gramEnd"/>
                              <w:r>
                                <w:rPr>
                                  <w:rFonts w:ascii="Consolas" w:eastAsiaTheme="minorHAnsi" w:hAnsi="Consolas" w:cs="Consolas"/>
                                  <w:color w:val="000000"/>
                                  <w:sz w:val="19"/>
                                  <w:szCs w:val="19"/>
                                  <w:lang w:val="en-US" w:eastAsia="en-US"/>
                                </w:rPr>
                                <w:t>.position</w:t>
                              </w:r>
                              <w:proofErr w:type="spellEnd"/>
                              <w:r>
                                <w:rPr>
                                  <w:rFonts w:ascii="Consolas" w:eastAsiaTheme="minorHAnsi" w:hAnsi="Consolas" w:cs="Consolas"/>
                                  <w:color w:val="000000"/>
                                  <w:sz w:val="19"/>
                                  <w:szCs w:val="19"/>
                                  <w:lang w:val="en-US" w:eastAsia="en-US"/>
                                </w:rPr>
                                <w:t>);</w:t>
                              </w:r>
                            </w:p>
                            <w:p w14:paraId="0E13706C"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SoundSource.PlayOneShot</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sawSound</w:t>
                              </w:r>
                              <w:proofErr w:type="spellEnd"/>
                              <w:proofErr w:type="gramStart"/>
                              <w:r>
                                <w:rPr>
                                  <w:rFonts w:ascii="Consolas" w:eastAsiaTheme="minorHAnsi" w:hAnsi="Consolas" w:cs="Consolas"/>
                                  <w:color w:val="000000"/>
                                  <w:sz w:val="19"/>
                                  <w:szCs w:val="19"/>
                                  <w:lang w:val="en-US" w:eastAsia="en-US"/>
                                </w:rPr>
                                <w:t>);</w:t>
                              </w:r>
                              <w:proofErr w:type="gramEnd"/>
                            </w:p>
                            <w:p w14:paraId="1ACC9F9A"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8A76E0A" w14:textId="37138B8C" w:rsidR="002D0698" w:rsidRPr="007154D8" w:rsidRDefault="002D0698" w:rsidP="007154D8">
                              <w:pPr>
                                <w:autoSpaceDE w:val="0"/>
                                <w:autoSpaceDN w:val="0"/>
                                <w:adjustRightInd w:val="0"/>
                                <w:rPr>
                                  <w:sz w:val="16"/>
                                  <w:szCs w:val="16"/>
                                  <w:lang w:val="en-US"/>
                                </w:rPr>
                              </w:pPr>
                              <w:r>
                                <w:rPr>
                                  <w:rFonts w:ascii="Consolas" w:eastAsiaTheme="minorHAnsi" w:hAnsi="Consolas" w:cs="Consolas"/>
                                  <w:color w:val="000000"/>
                                  <w:sz w:val="19"/>
                                  <w:szCs w:val="19"/>
                                  <w:lang w:val="en-US" w:eastAsia="en-US"/>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64099ED" id="_x0000_s1095" style="width:401.45pt;height:460.35pt;mso-position-horizontal-relative:char;mso-position-vertical-relative:line" coordorigin=",-104" coordsize="90538,9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">
                <v:rect id="Прямоугольник 54" o:spid="_x0000_s1096" style="position:absolute;top:-104;width:90538;height:9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" fillcolor="#d9e2f3 [660]" strokecolor="#cfcdcd [2894]" strokeweight="1pt"/>
                <v:shape id="Надпись 55" o:spid="_x0000_s1097" type="#_x0000_t202" style="position:absolute;left:681;top:-20;width:84640;height:90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" fillcolor="white [3201]" strokeweight=".5pt">
                  <v:textbox>
                    <w:txbxContent>
                      <w:p w14:paraId="0702F0B0"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OnTriggerEnter</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Collider other)</w:t>
                        </w:r>
                      </w:p>
                      <w:p w14:paraId="16D83E9F"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0E71376"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otherGameObject</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other.gameObject</w:t>
                        </w:r>
                        <w:proofErr w:type="spellEnd"/>
                        <w:proofErr w:type="gramEnd"/>
                        <w:r>
                          <w:rPr>
                            <w:rFonts w:ascii="Consolas" w:eastAsiaTheme="minorHAnsi" w:hAnsi="Consolas" w:cs="Consolas"/>
                            <w:color w:val="000000"/>
                            <w:sz w:val="19"/>
                            <w:szCs w:val="19"/>
                            <w:lang w:val="en-US" w:eastAsia="en-US"/>
                          </w:rPr>
                          <w:t>;</w:t>
                        </w:r>
                      </w:p>
                      <w:p w14:paraId="3BE24419"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collected = </w:t>
                        </w:r>
                        <w:proofErr w:type="gramStart"/>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roofErr w:type="gramEnd"/>
                      </w:p>
                      <w:p w14:paraId="725B4FB1"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p>
                      <w:p w14:paraId="340D3216"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other.tag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"Point"</w:t>
                        </w:r>
                        <w:r>
                          <w:rPr>
                            <w:rFonts w:ascii="Consolas" w:eastAsiaTheme="minorHAnsi" w:hAnsi="Consolas" w:cs="Consolas"/>
                            <w:color w:val="000000"/>
                            <w:sz w:val="19"/>
                            <w:szCs w:val="19"/>
                            <w:lang w:val="en-US" w:eastAsia="en-US"/>
                          </w:rPr>
                          <w:t>)</w:t>
                        </w:r>
                      </w:p>
                      <w:p w14:paraId="79474856"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EAEFCFC"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player.AddPoints</w:t>
                        </w:r>
                        <w:proofErr w:type="spellEnd"/>
                        <w:proofErr w:type="gram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pointValue</w:t>
                        </w:r>
                        <w:proofErr w:type="spellEnd"/>
                        <w:r>
                          <w:rPr>
                            <w:rFonts w:ascii="Consolas" w:eastAsiaTheme="minorHAnsi" w:hAnsi="Consolas" w:cs="Consolas"/>
                            <w:color w:val="000000"/>
                            <w:sz w:val="19"/>
                            <w:szCs w:val="19"/>
                            <w:lang w:val="en-US" w:eastAsia="en-US"/>
                          </w:rPr>
                          <w:t>);</w:t>
                        </w:r>
                      </w:p>
                      <w:p w14:paraId="5A2C1F32"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SoundSource.PlayOneShot</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pointSound</w:t>
                        </w:r>
                        <w:proofErr w:type="spellEnd"/>
                        <w:proofErr w:type="gramStart"/>
                        <w:r>
                          <w:rPr>
                            <w:rFonts w:ascii="Consolas" w:eastAsiaTheme="minorHAnsi" w:hAnsi="Consolas" w:cs="Consolas"/>
                            <w:color w:val="000000"/>
                            <w:sz w:val="19"/>
                            <w:szCs w:val="19"/>
                            <w:lang w:val="en-US" w:eastAsia="en-US"/>
                          </w:rPr>
                          <w:t>);</w:t>
                        </w:r>
                        <w:proofErr w:type="gramEnd"/>
                      </w:p>
                      <w:p w14:paraId="69B59E39"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collected = </w:t>
                        </w:r>
                        <w:proofErr w:type="gramStart"/>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roofErr w:type="gramEnd"/>
                      </w:p>
                      <w:p w14:paraId="7783E179"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else</w:t>
                        </w:r>
                        <w:proofErr w:type="gram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other.tag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"Finish"</w:t>
                        </w:r>
                        <w:r>
                          <w:rPr>
                            <w:rFonts w:ascii="Consolas" w:eastAsiaTheme="minorHAnsi" w:hAnsi="Consolas" w:cs="Consolas"/>
                            <w:color w:val="000000"/>
                            <w:sz w:val="19"/>
                            <w:szCs w:val="19"/>
                            <w:lang w:val="en-US" w:eastAsia="en-US"/>
                          </w:rPr>
                          <w:t>)</w:t>
                        </w:r>
                      </w:p>
                      <w:p w14:paraId="196DC6F6"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3768357"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player.Win</w:t>
                        </w:r>
                        <w:proofErr w:type="spellEnd"/>
                        <w:proofErr w:type="gramEnd"/>
                        <w:r>
                          <w:rPr>
                            <w:rFonts w:ascii="Consolas" w:eastAsiaTheme="minorHAnsi" w:hAnsi="Consolas" w:cs="Consolas"/>
                            <w:color w:val="000000"/>
                            <w:sz w:val="19"/>
                            <w:szCs w:val="19"/>
                            <w:lang w:val="en-US" w:eastAsia="en-US"/>
                          </w:rPr>
                          <w:t>();</w:t>
                        </w:r>
                      </w:p>
                      <w:p w14:paraId="14996E62"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SoundSource.PlayOneShot</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finishSound</w:t>
                        </w:r>
                        <w:proofErr w:type="spellEnd"/>
                        <w:proofErr w:type="gramStart"/>
                        <w:r>
                          <w:rPr>
                            <w:rFonts w:ascii="Consolas" w:eastAsiaTheme="minorHAnsi" w:hAnsi="Consolas" w:cs="Consolas"/>
                            <w:color w:val="000000"/>
                            <w:sz w:val="19"/>
                            <w:szCs w:val="19"/>
                            <w:lang w:val="en-US" w:eastAsia="en-US"/>
                          </w:rPr>
                          <w:t>);</w:t>
                        </w:r>
                        <w:proofErr w:type="gramEnd"/>
                      </w:p>
                      <w:p w14:paraId="5D2C6DE8"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C8141FD"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other.tag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"Heart"</w:t>
                        </w:r>
                        <w:r>
                          <w:rPr>
                            <w:rFonts w:ascii="Consolas" w:eastAsiaTheme="minorHAnsi" w:hAnsi="Consolas" w:cs="Consolas"/>
                            <w:color w:val="000000"/>
                            <w:sz w:val="19"/>
                            <w:szCs w:val="19"/>
                            <w:lang w:val="en-US" w:eastAsia="en-US"/>
                          </w:rPr>
                          <w:t>)</w:t>
                        </w:r>
                      </w:p>
                      <w:p w14:paraId="55CD3F2E"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DFDB15C"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player.AddHealthPoint</w:t>
                        </w:r>
                        <w:proofErr w:type="spellEnd"/>
                        <w:proofErr w:type="gram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heartValue</w:t>
                        </w:r>
                        <w:proofErr w:type="spellEnd"/>
                        <w:r>
                          <w:rPr>
                            <w:rFonts w:ascii="Consolas" w:eastAsiaTheme="minorHAnsi" w:hAnsi="Consolas" w:cs="Consolas"/>
                            <w:color w:val="000000"/>
                            <w:sz w:val="19"/>
                            <w:szCs w:val="19"/>
                            <w:lang w:val="en-US" w:eastAsia="en-US"/>
                          </w:rPr>
                          <w:t>);</w:t>
                        </w:r>
                      </w:p>
                      <w:p w14:paraId="4889F49B"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SoundSource.PlayOneShot</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heartSound</w:t>
                        </w:r>
                        <w:proofErr w:type="spellEnd"/>
                        <w:proofErr w:type="gramStart"/>
                        <w:r>
                          <w:rPr>
                            <w:rFonts w:ascii="Consolas" w:eastAsiaTheme="minorHAnsi" w:hAnsi="Consolas" w:cs="Consolas"/>
                            <w:color w:val="000000"/>
                            <w:sz w:val="19"/>
                            <w:szCs w:val="19"/>
                            <w:lang w:val="en-US" w:eastAsia="en-US"/>
                          </w:rPr>
                          <w:t>);</w:t>
                        </w:r>
                        <w:proofErr w:type="gramEnd"/>
                      </w:p>
                      <w:p w14:paraId="6F79C482"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createHeartParticles</w:t>
                        </w:r>
                        <w:proofErr w:type="spellEnd"/>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otherGameObject.transform.position</w:t>
                        </w:r>
                        <w:proofErr w:type="spellEnd"/>
                        <w:r>
                          <w:rPr>
                            <w:rFonts w:ascii="Consolas" w:eastAsiaTheme="minorHAnsi" w:hAnsi="Consolas" w:cs="Consolas"/>
                            <w:color w:val="000000"/>
                            <w:sz w:val="19"/>
                            <w:szCs w:val="19"/>
                            <w:lang w:val="en-US" w:eastAsia="en-US"/>
                          </w:rPr>
                          <w:t>);</w:t>
                        </w:r>
                      </w:p>
                      <w:p w14:paraId="2D74A624"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collected = </w:t>
                        </w:r>
                        <w:proofErr w:type="gramStart"/>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roofErr w:type="gramEnd"/>
                      </w:p>
                      <w:p w14:paraId="6F1670BE"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AF015AB"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p>
                      <w:p w14:paraId="777C29A5"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(collected)</w:t>
                        </w:r>
                      </w:p>
                      <w:p w14:paraId="715687B0"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FA068BF"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otherGameObject.SetActive</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false</w:t>
                        </w:r>
                        <w:proofErr w:type="gramStart"/>
                        <w:r>
                          <w:rPr>
                            <w:rFonts w:ascii="Consolas" w:eastAsiaTheme="minorHAnsi" w:hAnsi="Consolas" w:cs="Consolas"/>
                            <w:color w:val="000000"/>
                            <w:sz w:val="19"/>
                            <w:szCs w:val="19"/>
                            <w:lang w:val="en-US" w:eastAsia="en-US"/>
                          </w:rPr>
                          <w:t>);</w:t>
                        </w:r>
                        <w:proofErr w:type="gramEnd"/>
                      </w:p>
                      <w:p w14:paraId="67DF19F6"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Destroy(</w:t>
                        </w:r>
                        <w:proofErr w:type="spellStart"/>
                        <w:r>
                          <w:rPr>
                            <w:rFonts w:ascii="Consolas" w:eastAsiaTheme="minorHAnsi" w:hAnsi="Consolas" w:cs="Consolas"/>
                            <w:color w:val="000000"/>
                            <w:sz w:val="19"/>
                            <w:szCs w:val="19"/>
                            <w:lang w:val="en-US" w:eastAsia="en-US"/>
                          </w:rPr>
                          <w:t>otherGameObject</w:t>
                        </w:r>
                        <w:proofErr w:type="spellEnd"/>
                        <w:proofErr w:type="gramStart"/>
                        <w:r>
                          <w:rPr>
                            <w:rFonts w:ascii="Consolas" w:eastAsiaTheme="minorHAnsi" w:hAnsi="Consolas" w:cs="Consolas"/>
                            <w:color w:val="000000"/>
                            <w:sz w:val="19"/>
                            <w:szCs w:val="19"/>
                            <w:lang w:val="en-US" w:eastAsia="en-US"/>
                          </w:rPr>
                          <w:t>);</w:t>
                        </w:r>
                        <w:proofErr w:type="gramEnd"/>
                      </w:p>
                      <w:p w14:paraId="74F3E382"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B6BD6B4"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7C478BE"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FF"/>
                            <w:sz w:val="19"/>
                            <w:szCs w:val="19"/>
                            <w:lang w:val="en-US" w:eastAsia="en-US"/>
                          </w:rPr>
                          <w:t>OnCollisionEnter</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Collision other)</w:t>
                        </w:r>
                      </w:p>
                      <w:p w14:paraId="1758CCF8"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4BC058F"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p>
                      <w:p w14:paraId="7C2E1304"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otherGameObject</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other.gameObject</w:t>
                        </w:r>
                        <w:proofErr w:type="spellEnd"/>
                        <w:proofErr w:type="gramEnd"/>
                        <w:r>
                          <w:rPr>
                            <w:rFonts w:ascii="Consolas" w:eastAsiaTheme="minorHAnsi" w:hAnsi="Consolas" w:cs="Consolas"/>
                            <w:color w:val="000000"/>
                            <w:sz w:val="19"/>
                            <w:szCs w:val="19"/>
                            <w:lang w:val="en-US" w:eastAsia="en-US"/>
                          </w:rPr>
                          <w:t>;</w:t>
                        </w:r>
                      </w:p>
                      <w:p w14:paraId="0E9C7904"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otherGameObject.tag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"Saw"</w:t>
                        </w:r>
                        <w:r>
                          <w:rPr>
                            <w:rFonts w:ascii="Consolas" w:eastAsiaTheme="minorHAnsi" w:hAnsi="Consolas" w:cs="Consolas"/>
                            <w:color w:val="000000"/>
                            <w:sz w:val="19"/>
                            <w:szCs w:val="19"/>
                            <w:lang w:val="en-US" w:eastAsia="en-US"/>
                          </w:rPr>
                          <w:t>)</w:t>
                        </w:r>
                      </w:p>
                      <w:p w14:paraId="23DB4BF9"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EFE47CE"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player.removeHealthPoint</w:t>
                        </w:r>
                        <w:proofErr w:type="spellEnd"/>
                        <w:proofErr w:type="gramEnd"/>
                        <w:r>
                          <w:rPr>
                            <w:rFonts w:ascii="Consolas" w:eastAsiaTheme="minorHAnsi" w:hAnsi="Consolas" w:cs="Consolas"/>
                            <w:color w:val="000000"/>
                            <w:sz w:val="19"/>
                            <w:szCs w:val="19"/>
                            <w:lang w:val="en-US" w:eastAsia="en-US"/>
                          </w:rPr>
                          <w:t>();</w:t>
                        </w:r>
                      </w:p>
                      <w:p w14:paraId="6C157416"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createBloodParticles</w:t>
                        </w:r>
                        <w:proofErr w:type="spellEnd"/>
                        <w:r>
                          <w:rPr>
                            <w:rFonts w:ascii="Consolas" w:eastAsiaTheme="minorHAnsi" w:hAnsi="Consolas" w:cs="Consolas"/>
                            <w:color w:val="000000"/>
                            <w:sz w:val="19"/>
                            <w:szCs w:val="19"/>
                            <w:lang w:val="en-US" w:eastAsia="en-US"/>
                          </w:rPr>
                          <w:t>(</w:t>
                        </w:r>
                        <w:proofErr w:type="spellStart"/>
                        <w:proofErr w:type="gramStart"/>
                        <w:r>
                          <w:rPr>
                            <w:rFonts w:ascii="Consolas" w:eastAsiaTheme="minorHAnsi" w:hAnsi="Consolas" w:cs="Consolas"/>
                            <w:color w:val="000000"/>
                            <w:sz w:val="19"/>
                            <w:szCs w:val="19"/>
                            <w:lang w:val="en-US" w:eastAsia="en-US"/>
                          </w:rPr>
                          <w:t>other.transform</w:t>
                        </w:r>
                        <w:proofErr w:type="gramEnd"/>
                        <w:r>
                          <w:rPr>
                            <w:rFonts w:ascii="Consolas" w:eastAsiaTheme="minorHAnsi" w:hAnsi="Consolas" w:cs="Consolas"/>
                            <w:color w:val="000000"/>
                            <w:sz w:val="19"/>
                            <w:szCs w:val="19"/>
                            <w:lang w:val="en-US" w:eastAsia="en-US"/>
                          </w:rPr>
                          <w:t>.position</w:t>
                        </w:r>
                        <w:proofErr w:type="spellEnd"/>
                        <w:r>
                          <w:rPr>
                            <w:rFonts w:ascii="Consolas" w:eastAsiaTheme="minorHAnsi" w:hAnsi="Consolas" w:cs="Consolas"/>
                            <w:color w:val="000000"/>
                            <w:sz w:val="19"/>
                            <w:szCs w:val="19"/>
                            <w:lang w:val="en-US" w:eastAsia="en-US"/>
                          </w:rPr>
                          <w:t>);</w:t>
                        </w:r>
                      </w:p>
                      <w:p w14:paraId="0E13706C"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SoundSource.PlayOneShot</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sawSound</w:t>
                        </w:r>
                        <w:proofErr w:type="spellEnd"/>
                        <w:proofErr w:type="gramStart"/>
                        <w:r>
                          <w:rPr>
                            <w:rFonts w:ascii="Consolas" w:eastAsiaTheme="minorHAnsi" w:hAnsi="Consolas" w:cs="Consolas"/>
                            <w:color w:val="000000"/>
                            <w:sz w:val="19"/>
                            <w:szCs w:val="19"/>
                            <w:lang w:val="en-US" w:eastAsia="en-US"/>
                          </w:rPr>
                          <w:t>);</w:t>
                        </w:r>
                        <w:proofErr w:type="gramEnd"/>
                      </w:p>
                      <w:p w14:paraId="1ACC9F9A" w14:textId="77777777" w:rsidR="002D0698" w:rsidRDefault="002D0698" w:rsidP="007154D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8A76E0A" w14:textId="37138B8C" w:rsidR="002D0698" w:rsidRPr="007154D8" w:rsidRDefault="002D0698" w:rsidP="007154D8">
                        <w:pPr>
                          <w:autoSpaceDE w:val="0"/>
                          <w:autoSpaceDN w:val="0"/>
                          <w:adjustRightInd w:val="0"/>
                          <w:rPr>
                            <w:sz w:val="16"/>
                            <w:szCs w:val="16"/>
                            <w:lang w:val="en-US"/>
                          </w:rPr>
                        </w:pPr>
                        <w:r>
                          <w:rPr>
                            <w:rFonts w:ascii="Consolas" w:eastAsiaTheme="minorHAnsi" w:hAnsi="Consolas" w:cs="Consolas"/>
                            <w:color w:val="000000"/>
                            <w:sz w:val="19"/>
                            <w:szCs w:val="19"/>
                            <w:lang w:val="en-US" w:eastAsia="en-US"/>
                          </w:rPr>
                          <w:t xml:space="preserve">    }</w:t>
                        </w:r>
                      </w:p>
                    </w:txbxContent>
                  </v:textbox>
                </v:shape>
                <w10:anchorlock/>
              </v:group>
            </w:pict>
          </mc:Fallback>
        </mc:AlternateContent>
      </w:r>
    </w:p>
    <w:p w14:paraId="3132D5CB" w14:textId="4484FA31" w:rsidR="007154D8" w:rsidRDefault="009A2FC6" w:rsidP="009A2FC6">
      <w:pPr>
        <w:pStyle w:val="Antrat"/>
        <w:jc w:val="center"/>
        <w:rPr>
          <w:lang w:val="en-US"/>
        </w:rPr>
      </w:pPr>
      <w:bookmarkStart w:id="60" w:name="_Toc72692501"/>
      <w:proofErr w:type="spellStart"/>
      <w:r>
        <w:t>Table</w:t>
      </w:r>
      <w:proofErr w:type="spellEnd"/>
      <w:r>
        <w:t xml:space="preserve"> </w:t>
      </w:r>
      <w:r>
        <w:fldChar w:fldCharType="begin"/>
      </w:r>
      <w:r>
        <w:instrText xml:space="preserve"> SEQ Table \* ARABIC </w:instrText>
      </w:r>
      <w:r>
        <w:fldChar w:fldCharType="separate"/>
      </w:r>
      <w:r w:rsidR="00071371">
        <w:rPr>
          <w:noProof/>
        </w:rPr>
        <w:t>15</w:t>
      </w:r>
      <w:r>
        <w:fldChar w:fldCharType="end"/>
      </w:r>
      <w:r>
        <w:t xml:space="preserve">. </w:t>
      </w:r>
      <w:r w:rsidR="007154D8">
        <w:rPr>
          <w:lang w:val="en-US"/>
        </w:rPr>
        <w:t>Triggers and collisions</w:t>
      </w:r>
      <w:bookmarkEnd w:id="60"/>
    </w:p>
    <w:p w14:paraId="4332D50B" w14:textId="77777777" w:rsidR="007154D8" w:rsidRPr="00DE720C" w:rsidRDefault="007154D8" w:rsidP="007154D8">
      <w:pPr>
        <w:rPr>
          <w:color w:val="C45911" w:themeColor="accent2" w:themeShade="BF"/>
          <w:lang w:val="en-US"/>
        </w:rPr>
      </w:pPr>
    </w:p>
    <w:p w14:paraId="1B30ED1B" w14:textId="79715D17" w:rsidR="007154D8" w:rsidRDefault="007154D8">
      <w:pPr>
        <w:rPr>
          <w:lang w:val="en-US"/>
        </w:rPr>
      </w:pPr>
      <w:r>
        <w:rPr>
          <w:lang w:val="en-US"/>
        </w:rPr>
        <w:br w:type="page"/>
      </w:r>
    </w:p>
    <w:p w14:paraId="0D0D2B3A" w14:textId="77777777" w:rsidR="007154D8" w:rsidRPr="007154D8" w:rsidRDefault="007154D8" w:rsidP="007154D8">
      <w:pPr>
        <w:rPr>
          <w:lang w:val="en-US"/>
        </w:rPr>
      </w:pPr>
    </w:p>
    <w:p w14:paraId="4F6E803B" w14:textId="581E3B14" w:rsidR="00825742" w:rsidRDefault="00825742" w:rsidP="00825742">
      <w:pPr>
        <w:pStyle w:val="Antrat2"/>
        <w:rPr>
          <w:b/>
          <w:bCs/>
          <w:color w:val="auto"/>
          <w:sz w:val="32"/>
          <w:szCs w:val="32"/>
          <w:lang w:val="en-US"/>
        </w:rPr>
      </w:pPr>
      <w:bookmarkStart w:id="61" w:name="_Toc72692445"/>
      <w:r w:rsidRPr="00825742">
        <w:rPr>
          <w:b/>
          <w:bCs/>
          <w:color w:val="auto"/>
          <w:sz w:val="32"/>
          <w:szCs w:val="32"/>
          <w:lang w:val="en-US"/>
        </w:rPr>
        <w:t>Task #</w:t>
      </w:r>
      <w:r>
        <w:rPr>
          <w:b/>
          <w:bCs/>
          <w:color w:val="auto"/>
          <w:sz w:val="32"/>
          <w:szCs w:val="32"/>
          <w:lang w:val="en-US"/>
        </w:rPr>
        <w:t>9</w:t>
      </w:r>
      <w:r w:rsidRPr="00825742">
        <w:rPr>
          <w:b/>
          <w:bCs/>
          <w:color w:val="auto"/>
          <w:sz w:val="32"/>
          <w:szCs w:val="32"/>
          <w:lang w:val="en-US"/>
        </w:rPr>
        <w:t xml:space="preserve">. </w:t>
      </w:r>
      <w:r>
        <w:rPr>
          <w:b/>
          <w:bCs/>
          <w:color w:val="auto"/>
          <w:sz w:val="32"/>
          <w:szCs w:val="32"/>
          <w:lang w:val="en-US"/>
        </w:rPr>
        <w:t xml:space="preserve"> Baking a lightmap</w:t>
      </w:r>
      <w:bookmarkEnd w:id="61"/>
    </w:p>
    <w:p w14:paraId="5416FA28" w14:textId="08EA2E34" w:rsidR="007154D8" w:rsidRDefault="007154D8" w:rsidP="007154D8">
      <w:pPr>
        <w:rPr>
          <w:i/>
          <w:iCs/>
          <w:color w:val="C45911" w:themeColor="accent2" w:themeShade="BF"/>
          <w:lang w:val="en-US"/>
        </w:rPr>
      </w:pPr>
      <w:r w:rsidRPr="00990400">
        <w:rPr>
          <w:lang w:val="en-US"/>
        </w:rPr>
        <w:t>Description of implementation (3-5 sentences)</w:t>
      </w:r>
      <w:r>
        <w:rPr>
          <w:lang w:val="en-US"/>
        </w:rPr>
        <w:t xml:space="preserve">. </w:t>
      </w:r>
      <w:r>
        <w:rPr>
          <w:i/>
          <w:iCs/>
          <w:color w:val="C45911" w:themeColor="accent2" w:themeShade="BF"/>
          <w:lang w:val="en-US"/>
        </w:rPr>
        <w:t>Since my levels is generated automatically, I am not able to bake a lightmap, so I made it on the main menu, that took sample scene with a baked lightning.</w:t>
      </w:r>
    </w:p>
    <w:p w14:paraId="1ACD6135" w14:textId="77777777" w:rsidR="007154D8" w:rsidRPr="007154D8" w:rsidRDefault="007154D8" w:rsidP="007154D8">
      <w:pPr>
        <w:rPr>
          <w:lang w:val="en-US"/>
        </w:rPr>
      </w:pPr>
    </w:p>
    <w:p w14:paraId="06ACD358" w14:textId="77777777" w:rsidR="007154D8" w:rsidRPr="00990400" w:rsidRDefault="007154D8" w:rsidP="007154D8">
      <w:pPr>
        <w:jc w:val="center"/>
        <w:rPr>
          <w:lang w:val="en-US"/>
        </w:rPr>
      </w:pPr>
      <w:r w:rsidRPr="00990400">
        <w:rPr>
          <w:noProof/>
          <w:lang w:val="en-US"/>
        </w:rPr>
        <mc:AlternateContent>
          <mc:Choice Requires="wpg">
            <w:drawing>
              <wp:inline distT="0" distB="0" distL="0" distR="0" wp14:anchorId="0BF55D01" wp14:editId="6D1D3B29">
                <wp:extent cx="5908964" cy="3837709"/>
                <wp:effectExtent l="0" t="0" r="15875" b="10795"/>
                <wp:docPr id="1400703372" name="Группа 50"/>
                <wp:cNvGraphicFramePr/>
                <a:graphic xmlns:a="http://schemas.openxmlformats.org/drawingml/2006/main">
                  <a:graphicData uri="http://schemas.microsoft.com/office/word/2010/wordprocessingGroup">
                    <wpg:wgp>
                      <wpg:cNvGrpSpPr/>
                      <wpg:grpSpPr>
                        <a:xfrm>
                          <a:off x="0" y="0"/>
                          <a:ext cx="5908964" cy="3837709"/>
                          <a:chOff x="0" y="0"/>
                          <a:chExt cx="3353158" cy="1732402"/>
                        </a:xfrm>
                      </wpg:grpSpPr>
                      <wps:wsp>
                        <wps:cNvPr id="1400703373" name="Прямоугольник 51"/>
                        <wps:cNvSpPr/>
                        <wps:spPr>
                          <a:xfrm>
                            <a:off x="0" y="0"/>
                            <a:ext cx="3353158" cy="1732402"/>
                          </a:xfrm>
                          <a:prstGeom prst="rect">
                            <a:avLst/>
                          </a:prstGeom>
                          <a:solidFill>
                            <a:schemeClr val="bg1">
                              <a:lumMod val="75000"/>
                            </a:schemeClr>
                          </a:solidFill>
                          <a:ln>
                            <a:solidFill>
                              <a:schemeClr val="tx1">
                                <a:lumMod val="50000"/>
                                <a:lumOff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703374" name="Надпись 52"/>
                        <wps:cNvSpPr txBox="1"/>
                        <wps:spPr>
                          <a:xfrm>
                            <a:off x="288946" y="134599"/>
                            <a:ext cx="2648163" cy="1522393"/>
                          </a:xfrm>
                          <a:prstGeom prst="rect">
                            <a:avLst/>
                          </a:prstGeom>
                          <a:solidFill>
                            <a:schemeClr val="lt1"/>
                          </a:solidFill>
                          <a:ln w="6350">
                            <a:solidFill>
                              <a:prstClr val="black"/>
                            </a:solidFill>
                          </a:ln>
                        </wps:spPr>
                        <wps:txbx>
                          <w:txbxContent>
                            <w:p w14:paraId="3D9DDFE2" w14:textId="41F447B9" w:rsidR="002D0698" w:rsidRPr="00990400" w:rsidRDefault="002D0698" w:rsidP="007154D8">
                              <w:pPr>
                                <w:jc w:val="center"/>
                                <w:rPr>
                                  <w:lang w:val="en-US"/>
                                </w:rPr>
                              </w:pPr>
                              <w:r>
                                <w:rPr>
                                  <w:noProof/>
                                </w:rPr>
                                <w:drawing>
                                  <wp:inline distT="0" distB="0" distL="0" distR="0" wp14:anchorId="41ACC0F8" wp14:editId="527F75C0">
                                    <wp:extent cx="4468090" cy="3328156"/>
                                    <wp:effectExtent l="0" t="0" r="8890" b="5715"/>
                                    <wp:docPr id="1400703390" name="Picture 1400703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79800" cy="3336878"/>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BF55D01" id="_x0000_s1098" style="width:465.25pt;height:302.2pt;mso-position-horizontal-relative:char;mso-position-vertical-relative:line" coordsize="33531,17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">
                <v:rect id="Прямоугольник 51" o:spid="_x0000_s1099" style="position:absolute;width:33531;height:17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" fillcolor="#bfbfbf [2412]" strokecolor="gray [1629]" strokeweight="1pt"/>
                <v:shape id="Надпись 52" o:spid="_x0000_s1100" type="#_x0000_t202" style="position:absolute;left:2889;top:1345;width:26482;height:152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" fillcolor="white [3201]" strokeweight=".5pt">
                  <v:textbox>
                    <w:txbxContent>
                      <w:p w14:paraId="3D9DDFE2" w14:textId="41F447B9" w:rsidR="002D0698" w:rsidRPr="00990400" w:rsidRDefault="002D0698" w:rsidP="007154D8">
                        <w:pPr>
                          <w:jc w:val="center"/>
                          <w:rPr>
                            <w:lang w:val="en-US"/>
                          </w:rPr>
                        </w:pPr>
                        <w:r>
                          <w:rPr>
                            <w:noProof/>
                          </w:rPr>
                          <w:drawing>
                            <wp:inline distT="0" distB="0" distL="0" distR="0" wp14:anchorId="41ACC0F8" wp14:editId="527F75C0">
                              <wp:extent cx="4468090" cy="3328156"/>
                              <wp:effectExtent l="0" t="0" r="8890" b="5715"/>
                              <wp:docPr id="1400703390" name="Picture 1400703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79800" cy="3336878"/>
                                      </a:xfrm>
                                      <a:prstGeom prst="rect">
                                        <a:avLst/>
                                      </a:prstGeom>
                                    </pic:spPr>
                                  </pic:pic>
                                </a:graphicData>
                              </a:graphic>
                            </wp:inline>
                          </w:drawing>
                        </w:r>
                      </w:p>
                    </w:txbxContent>
                  </v:textbox>
                </v:shape>
                <w10:anchorlock/>
              </v:group>
            </w:pict>
          </mc:Fallback>
        </mc:AlternateContent>
      </w:r>
    </w:p>
    <w:p w14:paraId="5D3A3BE9" w14:textId="1C9EC04D" w:rsidR="00825742" w:rsidRDefault="009A2FC6" w:rsidP="002D0698">
      <w:pPr>
        <w:pStyle w:val="Antrat"/>
        <w:jc w:val="center"/>
        <w:rPr>
          <w:b w:val="0"/>
          <w:lang w:val="en-US"/>
        </w:rPr>
      </w:pPr>
      <w:bookmarkStart w:id="62" w:name="_Toc72692475"/>
      <w:proofErr w:type="spellStart"/>
      <w:r>
        <w:t>Figure</w:t>
      </w:r>
      <w:proofErr w:type="spellEnd"/>
      <w:r>
        <w:t xml:space="preserve"> </w:t>
      </w:r>
      <w:r>
        <w:fldChar w:fldCharType="begin"/>
      </w:r>
      <w:r>
        <w:instrText xml:space="preserve"> SEQ Figure \* ARABIC </w:instrText>
      </w:r>
      <w:r>
        <w:fldChar w:fldCharType="separate"/>
      </w:r>
      <w:r w:rsidR="00071371">
        <w:rPr>
          <w:noProof/>
        </w:rPr>
        <w:t>14</w:t>
      </w:r>
      <w:r>
        <w:fldChar w:fldCharType="end"/>
      </w:r>
      <w:r>
        <w:t xml:space="preserve">. </w:t>
      </w:r>
      <w:r w:rsidR="007154D8">
        <w:rPr>
          <w:b w:val="0"/>
          <w:lang w:val="en-US"/>
        </w:rPr>
        <w:t>Main menu with a baked lightmap</w:t>
      </w:r>
      <w:bookmarkEnd w:id="62"/>
    </w:p>
    <w:p w14:paraId="0EC03D21" w14:textId="22328967" w:rsidR="002D0698" w:rsidRDefault="002D0698" w:rsidP="002D0698">
      <w:pPr>
        <w:pStyle w:val="Antrat2"/>
        <w:rPr>
          <w:b/>
          <w:bCs/>
          <w:i/>
          <w:iCs/>
          <w:color w:val="auto"/>
          <w:sz w:val="32"/>
          <w:szCs w:val="32"/>
          <w:lang w:val="en-US"/>
        </w:rPr>
      </w:pPr>
      <w:bookmarkStart w:id="63" w:name="_Toc72692446"/>
      <w:r>
        <w:rPr>
          <w:b/>
          <w:bCs/>
          <w:color w:val="auto"/>
          <w:sz w:val="32"/>
          <w:szCs w:val="32"/>
          <w:lang w:val="en-US"/>
        </w:rPr>
        <w:t xml:space="preserve">Defense task. </w:t>
      </w:r>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Add</w:t>
      </w:r>
      <w:proofErr w:type="spellEnd"/>
      <w:r w:rsidR="00E22B8D" w:rsidRPr="00E22B8D">
        <w:rPr>
          <w:rFonts w:ascii="Helvetica" w:hAnsi="Helvetica" w:cs="Helvetica"/>
          <w:color w:val="000000" w:themeColor="text1"/>
        </w:rPr>
        <w:t xml:space="preserve"> a "</w:t>
      </w:r>
      <w:proofErr w:type="spellStart"/>
      <w:r w:rsidR="00E22B8D" w:rsidRPr="00E22B8D">
        <w:rPr>
          <w:rFonts w:ascii="Helvetica" w:hAnsi="Helvetica" w:cs="Helvetica"/>
          <w:color w:val="000000" w:themeColor="text1"/>
        </w:rPr>
        <w:t>wall</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which</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would</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have</w:t>
      </w:r>
      <w:proofErr w:type="spellEnd"/>
      <w:r w:rsidR="00E22B8D" w:rsidRPr="00E22B8D">
        <w:rPr>
          <w:rFonts w:ascii="Helvetica" w:hAnsi="Helvetica" w:cs="Helvetica"/>
          <w:color w:val="000000" w:themeColor="text1"/>
        </w:rPr>
        <w:t xml:space="preserve"> a </w:t>
      </w:r>
      <w:proofErr w:type="spellStart"/>
      <w:r w:rsidR="00E22B8D" w:rsidRPr="00E22B8D">
        <w:rPr>
          <w:rFonts w:ascii="Helvetica" w:hAnsi="Helvetica" w:cs="Helvetica"/>
          <w:color w:val="000000" w:themeColor="text1"/>
        </w:rPr>
        <w:t>shattering</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animation</w:t>
      </w:r>
      <w:proofErr w:type="spellEnd"/>
      <w:r w:rsidR="00E22B8D" w:rsidRPr="00E22B8D">
        <w:rPr>
          <w:rFonts w:ascii="Helvetica" w:hAnsi="Helvetica" w:cs="Helvetica"/>
          <w:color w:val="000000" w:themeColor="text1"/>
        </w:rPr>
        <w:t xml:space="preserve"> - </w:t>
      </w:r>
      <w:proofErr w:type="spellStart"/>
      <w:r w:rsidR="00E22B8D" w:rsidRPr="00E22B8D">
        <w:rPr>
          <w:rFonts w:ascii="Helvetica" w:hAnsi="Helvetica" w:cs="Helvetica"/>
          <w:color w:val="000000" w:themeColor="text1"/>
        </w:rPr>
        <w:t>If</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the</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player</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touches</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the</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wall</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the</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animation</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should</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play</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and</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the</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player</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should</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be</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able</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to</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pass</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through</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the</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shattered</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wall</w:t>
      </w:r>
      <w:proofErr w:type="spellEnd"/>
      <w:r w:rsidR="00E22B8D" w:rsidRPr="00E22B8D">
        <w:rPr>
          <w:rFonts w:ascii="Helvetica" w:hAnsi="Helvetica" w:cs="Helvetica"/>
          <w:color w:val="000000" w:themeColor="text1"/>
        </w:rPr>
        <w:t xml:space="preserve"> - </w:t>
      </w:r>
      <w:proofErr w:type="spellStart"/>
      <w:r w:rsidR="00E22B8D" w:rsidRPr="00E22B8D">
        <w:rPr>
          <w:rFonts w:ascii="Helvetica" w:hAnsi="Helvetica" w:cs="Helvetica"/>
          <w:color w:val="000000" w:themeColor="text1"/>
        </w:rPr>
        <w:t>When</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the</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animation</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finishes</w:t>
      </w:r>
      <w:proofErr w:type="spellEnd"/>
      <w:r w:rsidR="00E22B8D" w:rsidRPr="00E22B8D">
        <w:rPr>
          <w:rFonts w:ascii="Helvetica" w:hAnsi="Helvetica" w:cs="Helvetica"/>
          <w:color w:val="000000" w:themeColor="text1"/>
        </w:rPr>
        <w:t>, a "</w:t>
      </w:r>
      <w:proofErr w:type="spellStart"/>
      <w:r w:rsidR="00E22B8D" w:rsidRPr="00E22B8D">
        <w:rPr>
          <w:rFonts w:ascii="Helvetica" w:hAnsi="Helvetica" w:cs="Helvetica"/>
          <w:color w:val="000000" w:themeColor="text1"/>
        </w:rPr>
        <w:t>dust</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particle</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effect</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should</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play</w:t>
      </w:r>
      <w:proofErr w:type="spellEnd"/>
      <w:r w:rsidR="00E22B8D" w:rsidRPr="00E22B8D">
        <w:rPr>
          <w:rFonts w:ascii="Helvetica" w:hAnsi="Helvetica" w:cs="Helvetica"/>
          <w:color w:val="000000" w:themeColor="text1"/>
        </w:rPr>
        <w:t xml:space="preserve"> </w:t>
      </w:r>
      <w:proofErr w:type="spellStart"/>
      <w:r w:rsidR="00E22B8D" w:rsidRPr="00E22B8D">
        <w:rPr>
          <w:rFonts w:ascii="Helvetica" w:hAnsi="Helvetica" w:cs="Helvetica"/>
          <w:color w:val="000000" w:themeColor="text1"/>
        </w:rPr>
        <w:t>out</w:t>
      </w:r>
      <w:bookmarkEnd w:id="63"/>
      <w:proofErr w:type="spellEnd"/>
    </w:p>
    <w:p w14:paraId="7FF5CADD" w14:textId="6C91DFD7" w:rsidR="002D0698" w:rsidRDefault="002D0698" w:rsidP="002D0698">
      <w:pPr>
        <w:rPr>
          <w:lang w:val="en-US"/>
        </w:rPr>
      </w:pPr>
      <w:r w:rsidRPr="00990400">
        <w:rPr>
          <w:lang w:val="en-US"/>
        </w:rPr>
        <w:t xml:space="preserve">Description of </w:t>
      </w:r>
      <w:r>
        <w:rPr>
          <w:lang w:val="en-US"/>
        </w:rPr>
        <w:t xml:space="preserve">the </w:t>
      </w:r>
      <w:r w:rsidRPr="00990400">
        <w:rPr>
          <w:lang w:val="en-US"/>
        </w:rPr>
        <w:t>implementation (3-5 sentences</w:t>
      </w:r>
      <w:r>
        <w:rPr>
          <w:lang w:val="en-US"/>
        </w:rPr>
        <w:t xml:space="preserve">). </w:t>
      </w:r>
      <w:r w:rsidR="001F12A2">
        <w:rPr>
          <w:lang w:val="en-US"/>
        </w:rPr>
        <w:t xml:space="preserve">I made one singular wall, then made another prefab with a lot of small cubes that makes the same wall, once the collider triggers, small cubes </w:t>
      </w:r>
      <w:proofErr w:type="gramStart"/>
      <w:r w:rsidR="001F12A2">
        <w:rPr>
          <w:lang w:val="en-US"/>
        </w:rPr>
        <w:t>gets</w:t>
      </w:r>
      <w:proofErr w:type="gramEnd"/>
      <w:r w:rsidR="001F12A2">
        <w:rPr>
          <w:lang w:val="en-US"/>
        </w:rPr>
        <w:t xml:space="preserve"> spawned and the old wall gets deleted, it makes it look like it shattered, and on top of that I let out particle system.</w:t>
      </w:r>
    </w:p>
    <w:p w14:paraId="26301A14" w14:textId="77777777" w:rsidR="001F12A2" w:rsidRPr="00990400" w:rsidRDefault="001F12A2" w:rsidP="001F12A2">
      <w:pPr>
        <w:rPr>
          <w:lang w:val="en-US"/>
        </w:rPr>
      </w:pPr>
      <w:r w:rsidRPr="00990400">
        <w:rPr>
          <w:noProof/>
          <w:lang w:val="en-US"/>
        </w:rPr>
        <w:lastRenderedPageBreak/>
        <mc:AlternateContent>
          <mc:Choice Requires="wpg">
            <w:drawing>
              <wp:inline distT="0" distB="0" distL="0" distR="0" wp14:anchorId="2A141520" wp14:editId="46FE0F01">
                <wp:extent cx="6220690" cy="5943600"/>
                <wp:effectExtent l="0" t="0" r="27940" b="19050"/>
                <wp:docPr id="18" name="Группа 53"/>
                <wp:cNvGraphicFramePr/>
                <a:graphic xmlns:a="http://schemas.openxmlformats.org/drawingml/2006/main">
                  <a:graphicData uri="http://schemas.microsoft.com/office/word/2010/wordprocessingGroup">
                    <wpg:wgp>
                      <wpg:cNvGrpSpPr/>
                      <wpg:grpSpPr>
                        <a:xfrm>
                          <a:off x="0" y="0"/>
                          <a:ext cx="6220690" cy="5943600"/>
                          <a:chOff x="0" y="-10402"/>
                          <a:chExt cx="9053897" cy="922980"/>
                        </a:xfrm>
                      </wpg:grpSpPr>
                      <wps:wsp>
                        <wps:cNvPr id="19" name="Прямоугольник 54"/>
                        <wps:cNvSpPr/>
                        <wps:spPr>
                          <a:xfrm>
                            <a:off x="0" y="-10402"/>
                            <a:ext cx="9053897" cy="922980"/>
                          </a:xfrm>
                          <a:prstGeom prst="rect">
                            <a:avLst/>
                          </a:prstGeom>
                          <a:solidFill>
                            <a:schemeClr val="accent1">
                              <a:lumMod val="20000"/>
                              <a:lumOff val="80000"/>
                            </a:schemeClr>
                          </a:solidFill>
                          <a:ln>
                            <a:solidFill>
                              <a:schemeClr val="bg2">
                                <a:lumMod val="9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Надпись 55"/>
                        <wps:cNvSpPr txBox="1"/>
                        <wps:spPr>
                          <a:xfrm>
                            <a:off x="68103" y="-2014"/>
                            <a:ext cx="8649682" cy="902469"/>
                          </a:xfrm>
                          <a:prstGeom prst="rect">
                            <a:avLst/>
                          </a:prstGeom>
                          <a:solidFill>
                            <a:schemeClr val="lt1"/>
                          </a:solidFill>
                          <a:ln w="6350">
                            <a:solidFill>
                              <a:prstClr val="black"/>
                            </a:solidFill>
                          </a:ln>
                        </wps:spPr>
                        <wps:txbx>
                          <w:txbxContent>
                            <w:p w14:paraId="409EFD7B"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System.</w:t>
                              </w:r>
                              <w:proofErr w:type="gramStart"/>
                              <w:r>
                                <w:rPr>
                                  <w:rFonts w:ascii="Consolas" w:eastAsiaTheme="minorHAnsi" w:hAnsi="Consolas" w:cs="Consolas"/>
                                  <w:color w:val="000000"/>
                                  <w:sz w:val="19"/>
                                  <w:szCs w:val="19"/>
                                  <w:lang w:val="en-US" w:eastAsia="en-US"/>
                                </w:rPr>
                                <w:t>Collections</w:t>
                              </w:r>
                              <w:proofErr w:type="spellEnd"/>
                              <w:r>
                                <w:rPr>
                                  <w:rFonts w:ascii="Consolas" w:eastAsiaTheme="minorHAnsi" w:hAnsi="Consolas" w:cs="Consolas"/>
                                  <w:color w:val="000000"/>
                                  <w:sz w:val="19"/>
                                  <w:szCs w:val="19"/>
                                  <w:lang w:val="en-US" w:eastAsia="en-US"/>
                                </w:rPr>
                                <w:t>;</w:t>
                              </w:r>
                              <w:proofErr w:type="gramEnd"/>
                            </w:p>
                            <w:p w14:paraId="2E6F2EFA"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System.Collections.Generic</w:t>
                              </w:r>
                              <w:proofErr w:type="spellEnd"/>
                              <w:proofErr w:type="gramEnd"/>
                              <w:r>
                                <w:rPr>
                                  <w:rFonts w:ascii="Consolas" w:eastAsiaTheme="minorHAnsi" w:hAnsi="Consolas" w:cs="Consolas"/>
                                  <w:color w:val="000000"/>
                                  <w:sz w:val="19"/>
                                  <w:szCs w:val="19"/>
                                  <w:lang w:val="en-US" w:eastAsia="en-US"/>
                                </w:rPr>
                                <w:t>;</w:t>
                              </w:r>
                            </w:p>
                            <w:p w14:paraId="7A69F7BF"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UnityEngine</w:t>
                              </w:r>
                              <w:proofErr w:type="spellEnd"/>
                              <w:r>
                                <w:rPr>
                                  <w:rFonts w:ascii="Consolas" w:eastAsiaTheme="minorHAnsi" w:hAnsi="Consolas" w:cs="Consolas"/>
                                  <w:color w:val="000000"/>
                                  <w:sz w:val="19"/>
                                  <w:szCs w:val="19"/>
                                  <w:lang w:val="en-US" w:eastAsia="en-US"/>
                                </w:rPr>
                                <w:t>;</w:t>
                              </w:r>
                              <w:proofErr w:type="gramEnd"/>
                            </w:p>
                            <w:p w14:paraId="4E524CCD"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p>
                            <w:p w14:paraId="46593C66"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2B91AF"/>
                                  <w:sz w:val="19"/>
                                  <w:szCs w:val="19"/>
                                  <w:lang w:val="en-US" w:eastAsia="en-US"/>
                                </w:rPr>
                                <w:t>WallController</w:t>
                              </w:r>
                              <w:proofErr w:type="spellEnd"/>
                              <w:r>
                                <w:rPr>
                                  <w:rFonts w:ascii="Consolas" w:eastAsiaTheme="minorHAnsi" w:hAnsi="Consolas" w:cs="Consolas"/>
                                  <w:color w:val="000000"/>
                                  <w:sz w:val="19"/>
                                  <w:szCs w:val="19"/>
                                  <w:lang w:val="en-US" w:eastAsia="en-US"/>
                                </w:rPr>
                                <w:t xml:space="preserve"> :</w:t>
                              </w:r>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MonoBehaviour</w:t>
                              </w:r>
                              <w:proofErr w:type="spellEnd"/>
                            </w:p>
                            <w:p w14:paraId="686EEC6B"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0270BD23"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A148949"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SerializeField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GameObject</w:t>
                              </w:r>
                              <w:proofErr w:type="spellEnd"/>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shatterPrefab</w:t>
                              </w:r>
                              <w:proofErr w:type="spellEnd"/>
                              <w:r>
                                <w:rPr>
                                  <w:rFonts w:ascii="Consolas" w:eastAsiaTheme="minorHAnsi" w:hAnsi="Consolas" w:cs="Consolas"/>
                                  <w:color w:val="000000"/>
                                  <w:sz w:val="19"/>
                                  <w:szCs w:val="19"/>
                                  <w:lang w:val="en-US" w:eastAsia="en-US"/>
                                </w:rPr>
                                <w:t>;</w:t>
                              </w:r>
                              <w:proofErr w:type="gramEnd"/>
                            </w:p>
                            <w:p w14:paraId="40E37762"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SerializeField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GameObject</w:t>
                              </w:r>
                              <w:proofErr w:type="spellEnd"/>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wallParticles</w:t>
                              </w:r>
                              <w:proofErr w:type="spellEnd"/>
                              <w:r>
                                <w:rPr>
                                  <w:rFonts w:ascii="Consolas" w:eastAsiaTheme="minorHAnsi" w:hAnsi="Consolas" w:cs="Consolas"/>
                                  <w:color w:val="000000"/>
                                  <w:sz w:val="19"/>
                                  <w:szCs w:val="19"/>
                                  <w:lang w:val="en-US" w:eastAsia="en-US"/>
                                </w:rPr>
                                <w:t>;</w:t>
                              </w:r>
                              <w:proofErr w:type="gramEnd"/>
                            </w:p>
                            <w:p w14:paraId="7167CE7A"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Start(</w:t>
                              </w:r>
                              <w:proofErr w:type="gramEnd"/>
                              <w:r>
                                <w:rPr>
                                  <w:rFonts w:ascii="Consolas" w:eastAsiaTheme="minorHAnsi" w:hAnsi="Consolas" w:cs="Consolas"/>
                                  <w:color w:val="000000"/>
                                  <w:sz w:val="19"/>
                                  <w:szCs w:val="19"/>
                                  <w:lang w:val="en-US" w:eastAsia="en-US"/>
                                </w:rPr>
                                <w:t>)</w:t>
                              </w:r>
                            </w:p>
                            <w:p w14:paraId="36692365"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A7FA3F1"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DC154FB"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CE5E18C"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p>
                            <w:p w14:paraId="2A0A92D3"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2AF6FC2"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Update(</w:t>
                              </w:r>
                              <w:proofErr w:type="gramEnd"/>
                              <w:r>
                                <w:rPr>
                                  <w:rFonts w:ascii="Consolas" w:eastAsiaTheme="minorHAnsi" w:hAnsi="Consolas" w:cs="Consolas"/>
                                  <w:color w:val="000000"/>
                                  <w:sz w:val="19"/>
                                  <w:szCs w:val="19"/>
                                  <w:lang w:val="en-US" w:eastAsia="en-US"/>
                                </w:rPr>
                                <w:t>)</w:t>
                              </w:r>
                            </w:p>
                            <w:p w14:paraId="4F5F4DC7"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6379F24"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EE0E55E"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4CC3751"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p>
                            <w:p w14:paraId="6972F51E"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OnCollisionEnter</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Collision other)</w:t>
                              </w:r>
                            </w:p>
                            <w:p w14:paraId="7A325FCE"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9924EDA"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Debug.Log</w:t>
                              </w:r>
                              <w:proofErr w:type="spellEnd"/>
                              <w:r>
                                <w:rPr>
                                  <w:rFonts w:ascii="Consolas" w:eastAsiaTheme="minorHAnsi" w:hAnsi="Consolas" w:cs="Consolas"/>
                                  <w:color w:val="000000"/>
                                  <w:sz w:val="19"/>
                                  <w:szCs w:val="19"/>
                                  <w:lang w:val="en-US" w:eastAsia="en-US"/>
                                </w:rPr>
                                <w:t>(</w:t>
                              </w:r>
                              <w:proofErr w:type="spellStart"/>
                              <w:proofErr w:type="gramStart"/>
                              <w:r>
                                <w:rPr>
                                  <w:rFonts w:ascii="Consolas" w:eastAsiaTheme="minorHAnsi" w:hAnsi="Consolas" w:cs="Consolas"/>
                                  <w:color w:val="000000"/>
                                  <w:sz w:val="19"/>
                                  <w:szCs w:val="19"/>
                                  <w:lang w:val="en-US" w:eastAsia="en-US"/>
                                </w:rPr>
                                <w:t>gameObject.transform.position</w:t>
                              </w:r>
                              <w:proofErr w:type="spellEnd"/>
                              <w:proofErr w:type="gramEnd"/>
                              <w:r>
                                <w:rPr>
                                  <w:rFonts w:ascii="Consolas" w:eastAsiaTheme="minorHAnsi" w:hAnsi="Consolas" w:cs="Consolas"/>
                                  <w:color w:val="000000"/>
                                  <w:sz w:val="19"/>
                                  <w:szCs w:val="19"/>
                                  <w:lang w:val="en-US" w:eastAsia="en-US"/>
                                </w:rPr>
                                <w:t>);</w:t>
                              </w:r>
                            </w:p>
                            <w:p w14:paraId="7CE80C7C"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Instantiate(</w:t>
                              </w:r>
                              <w:proofErr w:type="gramStart"/>
                              <w:r>
                                <w:rPr>
                                  <w:rFonts w:ascii="Consolas" w:eastAsiaTheme="minorHAnsi" w:hAnsi="Consolas" w:cs="Consolas"/>
                                  <w:color w:val="000000"/>
                                  <w:sz w:val="19"/>
                                  <w:szCs w:val="19"/>
                                  <w:lang w:val="en-US" w:eastAsia="en-US"/>
                                </w:rPr>
                                <w:t>shatterPrefab,gameObject.transform</w:t>
                              </w:r>
                              <w:proofErr w:type="gramEnd"/>
                              <w:r>
                                <w:rPr>
                                  <w:rFonts w:ascii="Consolas" w:eastAsiaTheme="minorHAnsi" w:hAnsi="Consolas" w:cs="Consolas"/>
                                  <w:color w:val="000000"/>
                                  <w:sz w:val="19"/>
                                  <w:szCs w:val="19"/>
                                  <w:lang w:val="en-US" w:eastAsia="en-US"/>
                                </w:rPr>
                                <w:t>.position,gameObject.transform.rotation);</w:t>
                              </w:r>
                            </w:p>
                            <w:p w14:paraId="6D33E4A9"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Instantiate(</w:t>
                              </w:r>
                              <w:proofErr w:type="spellStart"/>
                              <w:proofErr w:type="gramEnd"/>
                              <w:r>
                                <w:rPr>
                                  <w:rFonts w:ascii="Consolas" w:eastAsiaTheme="minorHAnsi" w:hAnsi="Consolas" w:cs="Consolas"/>
                                  <w:color w:val="000000"/>
                                  <w:sz w:val="19"/>
                                  <w:szCs w:val="19"/>
                                  <w:lang w:val="en-US" w:eastAsia="en-US"/>
                                </w:rPr>
                                <w:t>wallParticles</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transform.localPosition</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Quaternion.identity</w:t>
                              </w:r>
                              <w:proofErr w:type="spellEnd"/>
                              <w:r>
                                <w:rPr>
                                  <w:rFonts w:ascii="Consolas" w:eastAsiaTheme="minorHAnsi" w:hAnsi="Consolas" w:cs="Consolas"/>
                                  <w:color w:val="000000"/>
                                  <w:sz w:val="19"/>
                                  <w:szCs w:val="19"/>
                                  <w:lang w:val="en-US" w:eastAsia="en-US"/>
                                </w:rPr>
                                <w:t>);</w:t>
                              </w:r>
                            </w:p>
                            <w:p w14:paraId="7AD80BB8"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Destroy(</w:t>
                              </w:r>
                              <w:proofErr w:type="spellStart"/>
                              <w:r>
                                <w:rPr>
                                  <w:rFonts w:ascii="Consolas" w:eastAsiaTheme="minorHAnsi" w:hAnsi="Consolas" w:cs="Consolas"/>
                                  <w:color w:val="000000"/>
                                  <w:sz w:val="19"/>
                                  <w:szCs w:val="19"/>
                                  <w:lang w:val="en-US" w:eastAsia="en-US"/>
                                </w:rPr>
                                <w:t>gameObject</w:t>
                              </w:r>
                              <w:proofErr w:type="spellEnd"/>
                              <w:proofErr w:type="gramStart"/>
                              <w:r>
                                <w:rPr>
                                  <w:rFonts w:ascii="Consolas" w:eastAsiaTheme="minorHAnsi" w:hAnsi="Consolas" w:cs="Consolas"/>
                                  <w:color w:val="000000"/>
                                  <w:sz w:val="19"/>
                                  <w:szCs w:val="19"/>
                                  <w:lang w:val="en-US" w:eastAsia="en-US"/>
                                </w:rPr>
                                <w:t>);</w:t>
                              </w:r>
                              <w:proofErr w:type="gramEnd"/>
                            </w:p>
                            <w:p w14:paraId="4D469A70"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89F99A0"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7FBD8F51" w14:textId="67DB24EF" w:rsidR="001F12A2" w:rsidRPr="007154D8" w:rsidRDefault="001F12A2" w:rsidP="001F12A2">
                              <w:pPr>
                                <w:autoSpaceDE w:val="0"/>
                                <w:autoSpaceDN w:val="0"/>
                                <w:adjustRightInd w:val="0"/>
                                <w:rPr>
                                  <w:sz w:val="16"/>
                                  <w:szCs w:val="16"/>
                                  <w:lang w:val="en-US"/>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A141520" id="_x0000_s1101" style="width:489.8pt;height:468pt;mso-position-horizontal-relative:char;mso-position-vertical-relative:line" coordorigin=",-104" coordsize="90538,9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">
                <v:rect id="Прямоугольник 54" o:spid="_x0000_s1102" style="position:absolute;top:-104;width:90538;height:9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" fillcolor="#d9e2f3 [660]" strokecolor="#cfcdcd [2894]" strokeweight="1pt"/>
                <v:shape id="Надпись 55" o:spid="_x0000_s1103" type="#_x0000_t202" style="position:absolute;left:681;top:-20;width:86496;height:90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" fillcolor="white [3201]" strokeweight=".5pt">
                  <v:textbox>
                    <w:txbxContent>
                      <w:p w14:paraId="409EFD7B"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System.</w:t>
                        </w:r>
                        <w:proofErr w:type="gramStart"/>
                        <w:r>
                          <w:rPr>
                            <w:rFonts w:ascii="Consolas" w:eastAsiaTheme="minorHAnsi" w:hAnsi="Consolas" w:cs="Consolas"/>
                            <w:color w:val="000000"/>
                            <w:sz w:val="19"/>
                            <w:szCs w:val="19"/>
                            <w:lang w:val="en-US" w:eastAsia="en-US"/>
                          </w:rPr>
                          <w:t>Collections</w:t>
                        </w:r>
                        <w:proofErr w:type="spellEnd"/>
                        <w:r>
                          <w:rPr>
                            <w:rFonts w:ascii="Consolas" w:eastAsiaTheme="minorHAnsi" w:hAnsi="Consolas" w:cs="Consolas"/>
                            <w:color w:val="000000"/>
                            <w:sz w:val="19"/>
                            <w:szCs w:val="19"/>
                            <w:lang w:val="en-US" w:eastAsia="en-US"/>
                          </w:rPr>
                          <w:t>;</w:t>
                        </w:r>
                        <w:proofErr w:type="gramEnd"/>
                      </w:p>
                      <w:p w14:paraId="2E6F2EFA"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System.Collections.Generic</w:t>
                        </w:r>
                        <w:proofErr w:type="spellEnd"/>
                        <w:proofErr w:type="gramEnd"/>
                        <w:r>
                          <w:rPr>
                            <w:rFonts w:ascii="Consolas" w:eastAsiaTheme="minorHAnsi" w:hAnsi="Consolas" w:cs="Consolas"/>
                            <w:color w:val="000000"/>
                            <w:sz w:val="19"/>
                            <w:szCs w:val="19"/>
                            <w:lang w:val="en-US" w:eastAsia="en-US"/>
                          </w:rPr>
                          <w:t>;</w:t>
                        </w:r>
                      </w:p>
                      <w:p w14:paraId="7A69F7BF"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UnityEngine</w:t>
                        </w:r>
                        <w:proofErr w:type="spellEnd"/>
                        <w:r>
                          <w:rPr>
                            <w:rFonts w:ascii="Consolas" w:eastAsiaTheme="minorHAnsi" w:hAnsi="Consolas" w:cs="Consolas"/>
                            <w:color w:val="000000"/>
                            <w:sz w:val="19"/>
                            <w:szCs w:val="19"/>
                            <w:lang w:val="en-US" w:eastAsia="en-US"/>
                          </w:rPr>
                          <w:t>;</w:t>
                        </w:r>
                        <w:proofErr w:type="gramEnd"/>
                      </w:p>
                      <w:p w14:paraId="4E524CCD"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p>
                      <w:p w14:paraId="46593C66"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2B91AF"/>
                            <w:sz w:val="19"/>
                            <w:szCs w:val="19"/>
                            <w:lang w:val="en-US" w:eastAsia="en-US"/>
                          </w:rPr>
                          <w:t>WallController</w:t>
                        </w:r>
                        <w:proofErr w:type="spellEnd"/>
                        <w:r>
                          <w:rPr>
                            <w:rFonts w:ascii="Consolas" w:eastAsiaTheme="minorHAnsi" w:hAnsi="Consolas" w:cs="Consolas"/>
                            <w:color w:val="000000"/>
                            <w:sz w:val="19"/>
                            <w:szCs w:val="19"/>
                            <w:lang w:val="en-US" w:eastAsia="en-US"/>
                          </w:rPr>
                          <w:t xml:space="preserve"> :</w:t>
                        </w:r>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MonoBehaviour</w:t>
                        </w:r>
                        <w:proofErr w:type="spellEnd"/>
                      </w:p>
                      <w:p w14:paraId="686EEC6B"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0270BD23"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A148949"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SerializeField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GameObject</w:t>
                        </w:r>
                        <w:proofErr w:type="spellEnd"/>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shatterPrefab</w:t>
                        </w:r>
                        <w:proofErr w:type="spellEnd"/>
                        <w:r>
                          <w:rPr>
                            <w:rFonts w:ascii="Consolas" w:eastAsiaTheme="minorHAnsi" w:hAnsi="Consolas" w:cs="Consolas"/>
                            <w:color w:val="000000"/>
                            <w:sz w:val="19"/>
                            <w:szCs w:val="19"/>
                            <w:lang w:val="en-US" w:eastAsia="en-US"/>
                          </w:rPr>
                          <w:t>;</w:t>
                        </w:r>
                        <w:proofErr w:type="gramEnd"/>
                      </w:p>
                      <w:p w14:paraId="40E37762"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SerializeField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GameObject</w:t>
                        </w:r>
                        <w:proofErr w:type="spellEnd"/>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wallParticles</w:t>
                        </w:r>
                        <w:proofErr w:type="spellEnd"/>
                        <w:r>
                          <w:rPr>
                            <w:rFonts w:ascii="Consolas" w:eastAsiaTheme="minorHAnsi" w:hAnsi="Consolas" w:cs="Consolas"/>
                            <w:color w:val="000000"/>
                            <w:sz w:val="19"/>
                            <w:szCs w:val="19"/>
                            <w:lang w:val="en-US" w:eastAsia="en-US"/>
                          </w:rPr>
                          <w:t>;</w:t>
                        </w:r>
                        <w:proofErr w:type="gramEnd"/>
                      </w:p>
                      <w:p w14:paraId="7167CE7A"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Start(</w:t>
                        </w:r>
                        <w:proofErr w:type="gramEnd"/>
                        <w:r>
                          <w:rPr>
                            <w:rFonts w:ascii="Consolas" w:eastAsiaTheme="minorHAnsi" w:hAnsi="Consolas" w:cs="Consolas"/>
                            <w:color w:val="000000"/>
                            <w:sz w:val="19"/>
                            <w:szCs w:val="19"/>
                            <w:lang w:val="en-US" w:eastAsia="en-US"/>
                          </w:rPr>
                          <w:t>)</w:t>
                        </w:r>
                      </w:p>
                      <w:p w14:paraId="36692365"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A7FA3F1"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DC154FB"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CE5E18C"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p>
                      <w:p w14:paraId="2A0A92D3"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2AF6FC2"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Update(</w:t>
                        </w:r>
                        <w:proofErr w:type="gramEnd"/>
                        <w:r>
                          <w:rPr>
                            <w:rFonts w:ascii="Consolas" w:eastAsiaTheme="minorHAnsi" w:hAnsi="Consolas" w:cs="Consolas"/>
                            <w:color w:val="000000"/>
                            <w:sz w:val="19"/>
                            <w:szCs w:val="19"/>
                            <w:lang w:val="en-US" w:eastAsia="en-US"/>
                          </w:rPr>
                          <w:t>)</w:t>
                        </w:r>
                      </w:p>
                      <w:p w14:paraId="4F5F4DC7"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6379F24"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EE0E55E"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4CC3751"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p>
                      <w:p w14:paraId="6972F51E"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OnCollisionEnter</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Collision other)</w:t>
                        </w:r>
                      </w:p>
                      <w:p w14:paraId="7A325FCE"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9924EDA"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Debug.Log</w:t>
                        </w:r>
                        <w:proofErr w:type="spellEnd"/>
                        <w:r>
                          <w:rPr>
                            <w:rFonts w:ascii="Consolas" w:eastAsiaTheme="minorHAnsi" w:hAnsi="Consolas" w:cs="Consolas"/>
                            <w:color w:val="000000"/>
                            <w:sz w:val="19"/>
                            <w:szCs w:val="19"/>
                            <w:lang w:val="en-US" w:eastAsia="en-US"/>
                          </w:rPr>
                          <w:t>(</w:t>
                        </w:r>
                        <w:proofErr w:type="spellStart"/>
                        <w:proofErr w:type="gramStart"/>
                        <w:r>
                          <w:rPr>
                            <w:rFonts w:ascii="Consolas" w:eastAsiaTheme="minorHAnsi" w:hAnsi="Consolas" w:cs="Consolas"/>
                            <w:color w:val="000000"/>
                            <w:sz w:val="19"/>
                            <w:szCs w:val="19"/>
                            <w:lang w:val="en-US" w:eastAsia="en-US"/>
                          </w:rPr>
                          <w:t>gameObject.transform.position</w:t>
                        </w:r>
                        <w:proofErr w:type="spellEnd"/>
                        <w:proofErr w:type="gramEnd"/>
                        <w:r>
                          <w:rPr>
                            <w:rFonts w:ascii="Consolas" w:eastAsiaTheme="minorHAnsi" w:hAnsi="Consolas" w:cs="Consolas"/>
                            <w:color w:val="000000"/>
                            <w:sz w:val="19"/>
                            <w:szCs w:val="19"/>
                            <w:lang w:val="en-US" w:eastAsia="en-US"/>
                          </w:rPr>
                          <w:t>);</w:t>
                        </w:r>
                      </w:p>
                      <w:p w14:paraId="7CE80C7C"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Instantiate(</w:t>
                        </w:r>
                        <w:proofErr w:type="gramStart"/>
                        <w:r>
                          <w:rPr>
                            <w:rFonts w:ascii="Consolas" w:eastAsiaTheme="minorHAnsi" w:hAnsi="Consolas" w:cs="Consolas"/>
                            <w:color w:val="000000"/>
                            <w:sz w:val="19"/>
                            <w:szCs w:val="19"/>
                            <w:lang w:val="en-US" w:eastAsia="en-US"/>
                          </w:rPr>
                          <w:t>shatterPrefab,gameObject.transform</w:t>
                        </w:r>
                        <w:proofErr w:type="gramEnd"/>
                        <w:r>
                          <w:rPr>
                            <w:rFonts w:ascii="Consolas" w:eastAsiaTheme="minorHAnsi" w:hAnsi="Consolas" w:cs="Consolas"/>
                            <w:color w:val="000000"/>
                            <w:sz w:val="19"/>
                            <w:szCs w:val="19"/>
                            <w:lang w:val="en-US" w:eastAsia="en-US"/>
                          </w:rPr>
                          <w:t>.position,gameObject.transform.rotation);</w:t>
                        </w:r>
                      </w:p>
                      <w:p w14:paraId="6D33E4A9"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Instantiate(</w:t>
                        </w:r>
                        <w:proofErr w:type="spellStart"/>
                        <w:proofErr w:type="gramEnd"/>
                        <w:r>
                          <w:rPr>
                            <w:rFonts w:ascii="Consolas" w:eastAsiaTheme="minorHAnsi" w:hAnsi="Consolas" w:cs="Consolas"/>
                            <w:color w:val="000000"/>
                            <w:sz w:val="19"/>
                            <w:szCs w:val="19"/>
                            <w:lang w:val="en-US" w:eastAsia="en-US"/>
                          </w:rPr>
                          <w:t>wallParticles</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transform.localPosition</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Quaternion.identity</w:t>
                        </w:r>
                        <w:proofErr w:type="spellEnd"/>
                        <w:r>
                          <w:rPr>
                            <w:rFonts w:ascii="Consolas" w:eastAsiaTheme="minorHAnsi" w:hAnsi="Consolas" w:cs="Consolas"/>
                            <w:color w:val="000000"/>
                            <w:sz w:val="19"/>
                            <w:szCs w:val="19"/>
                            <w:lang w:val="en-US" w:eastAsia="en-US"/>
                          </w:rPr>
                          <w:t>);</w:t>
                        </w:r>
                      </w:p>
                      <w:p w14:paraId="7AD80BB8"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Destroy(</w:t>
                        </w:r>
                        <w:proofErr w:type="spellStart"/>
                        <w:r>
                          <w:rPr>
                            <w:rFonts w:ascii="Consolas" w:eastAsiaTheme="minorHAnsi" w:hAnsi="Consolas" w:cs="Consolas"/>
                            <w:color w:val="000000"/>
                            <w:sz w:val="19"/>
                            <w:szCs w:val="19"/>
                            <w:lang w:val="en-US" w:eastAsia="en-US"/>
                          </w:rPr>
                          <w:t>gameObject</w:t>
                        </w:r>
                        <w:proofErr w:type="spellEnd"/>
                        <w:proofErr w:type="gramStart"/>
                        <w:r>
                          <w:rPr>
                            <w:rFonts w:ascii="Consolas" w:eastAsiaTheme="minorHAnsi" w:hAnsi="Consolas" w:cs="Consolas"/>
                            <w:color w:val="000000"/>
                            <w:sz w:val="19"/>
                            <w:szCs w:val="19"/>
                            <w:lang w:val="en-US" w:eastAsia="en-US"/>
                          </w:rPr>
                          <w:t>);</w:t>
                        </w:r>
                        <w:proofErr w:type="gramEnd"/>
                      </w:p>
                      <w:p w14:paraId="4D469A70"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89F99A0" w14:textId="77777777" w:rsidR="001F12A2" w:rsidRDefault="001F12A2" w:rsidP="001F12A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7FBD8F51" w14:textId="67DB24EF" w:rsidR="001F12A2" w:rsidRPr="007154D8" w:rsidRDefault="001F12A2" w:rsidP="001F12A2">
                        <w:pPr>
                          <w:autoSpaceDE w:val="0"/>
                          <w:autoSpaceDN w:val="0"/>
                          <w:adjustRightInd w:val="0"/>
                          <w:rPr>
                            <w:sz w:val="16"/>
                            <w:szCs w:val="16"/>
                            <w:lang w:val="en-US"/>
                          </w:rPr>
                        </w:pPr>
                      </w:p>
                    </w:txbxContent>
                  </v:textbox>
                </v:shape>
                <w10:anchorlock/>
              </v:group>
            </w:pict>
          </mc:Fallback>
        </mc:AlternateContent>
      </w:r>
    </w:p>
    <w:p w14:paraId="1E652A4A" w14:textId="4B258E64" w:rsidR="001F12A2" w:rsidRDefault="001F12A2" w:rsidP="001F12A2">
      <w:pPr>
        <w:pStyle w:val="Antrat"/>
        <w:jc w:val="center"/>
        <w:rPr>
          <w:lang w:val="en-US"/>
        </w:rPr>
      </w:pPr>
      <w:bookmarkStart w:id="64" w:name="_Toc72692502"/>
      <w:proofErr w:type="spellStart"/>
      <w:r>
        <w:t>Table</w:t>
      </w:r>
      <w:proofErr w:type="spellEnd"/>
      <w:r>
        <w:t xml:space="preserve"> </w:t>
      </w:r>
      <w:r>
        <w:fldChar w:fldCharType="begin"/>
      </w:r>
      <w:r>
        <w:instrText xml:space="preserve"> SEQ Table \* ARABIC </w:instrText>
      </w:r>
      <w:r>
        <w:fldChar w:fldCharType="separate"/>
      </w:r>
      <w:r w:rsidR="00071371">
        <w:rPr>
          <w:noProof/>
        </w:rPr>
        <w:t>16</w:t>
      </w:r>
      <w:r>
        <w:fldChar w:fldCharType="end"/>
      </w:r>
      <w:r>
        <w:t xml:space="preserve">. </w:t>
      </w:r>
      <w:r>
        <w:rPr>
          <w:lang w:val="en-US"/>
        </w:rPr>
        <w:t>Defense task</w:t>
      </w:r>
      <w:bookmarkEnd w:id="64"/>
    </w:p>
    <w:p w14:paraId="668B72CE" w14:textId="77777777" w:rsidR="002D0698" w:rsidRPr="002D0698" w:rsidRDefault="002D0698" w:rsidP="002D0698">
      <w:pPr>
        <w:rPr>
          <w:lang w:val="en-US" w:eastAsia="lt-LT"/>
        </w:rPr>
      </w:pPr>
    </w:p>
    <w:p w14:paraId="173D78A2" w14:textId="2781E1EE" w:rsidR="00A944BE" w:rsidRPr="002263A9" w:rsidRDefault="002263A9" w:rsidP="002263A9">
      <w:pPr>
        <w:rPr>
          <w:rStyle w:val="Antrat1Diagrama"/>
          <w:rFonts w:ascii="Times New Roman" w:eastAsia="Times New Roman" w:hAnsi="Times New Roman" w:cs="Times New Roman"/>
          <w:color w:val="auto"/>
          <w:sz w:val="24"/>
          <w:szCs w:val="24"/>
          <w:lang w:val="en-US"/>
        </w:rPr>
      </w:pPr>
      <w:r>
        <w:rPr>
          <w:lang w:val="en-US"/>
        </w:rPr>
        <w:br w:type="page"/>
      </w:r>
      <w:bookmarkStart w:id="65" w:name="_Toc72692447"/>
      <w:r w:rsidR="00A944BE" w:rsidRPr="00990400">
        <w:rPr>
          <w:rStyle w:val="Antrat1Diagrama"/>
          <w:b/>
          <w:color w:val="000000" w:themeColor="text1"/>
          <w:lang w:val="en-US"/>
        </w:rPr>
        <w:lastRenderedPageBreak/>
        <w:t xml:space="preserve">Laboratory work </w:t>
      </w:r>
      <w:r w:rsidR="00A944BE">
        <w:rPr>
          <w:rStyle w:val="Antrat1Diagrama"/>
          <w:b/>
          <w:color w:val="000000" w:themeColor="text1"/>
          <w:lang w:val="en-US"/>
        </w:rPr>
        <w:t>#3</w:t>
      </w:r>
      <w:bookmarkEnd w:id="65"/>
    </w:p>
    <w:p w14:paraId="2C49916E" w14:textId="77777777" w:rsidR="00A944BE" w:rsidRPr="00A944BE" w:rsidRDefault="00A944BE" w:rsidP="00A944BE">
      <w:pPr>
        <w:rPr>
          <w:rFonts w:eastAsiaTheme="majorEastAsia"/>
          <w:lang w:val="en-US"/>
        </w:rPr>
      </w:pPr>
    </w:p>
    <w:p w14:paraId="1D5CF3BE" w14:textId="77777777" w:rsidR="00A944BE" w:rsidRPr="00990400" w:rsidRDefault="00A944BE" w:rsidP="00A944BE">
      <w:pPr>
        <w:rPr>
          <w:lang w:val="en-US"/>
        </w:rPr>
      </w:pPr>
      <w:bookmarkStart w:id="66" w:name="_Toc72692448"/>
      <w:r w:rsidRPr="00990400">
        <w:rPr>
          <w:rStyle w:val="Antrat2Diagrama"/>
          <w:b/>
          <w:color w:val="000000" w:themeColor="text1"/>
          <w:sz w:val="32"/>
          <w:lang w:val="en-US"/>
        </w:rPr>
        <w:t>List of tasks</w:t>
      </w:r>
      <w:bookmarkEnd w:id="66"/>
      <w:r w:rsidRPr="00990400">
        <w:rPr>
          <w:color w:val="000000" w:themeColor="text1"/>
          <w:sz w:val="32"/>
          <w:lang w:val="en-US"/>
        </w:rPr>
        <w:t xml:space="preserve"> </w:t>
      </w:r>
      <w:r w:rsidRPr="00990400">
        <w:rPr>
          <w:lang w:val="en-US"/>
        </w:rPr>
        <w:t>(main functionality of your project)</w:t>
      </w:r>
    </w:p>
    <w:p w14:paraId="11FF7E24" w14:textId="77777777" w:rsidR="00A944BE" w:rsidRPr="00990400" w:rsidRDefault="00A944BE" w:rsidP="00A944BE">
      <w:pPr>
        <w:rPr>
          <w:lang w:val="en-US"/>
        </w:rPr>
      </w:pPr>
    </w:p>
    <w:p w14:paraId="1196F4D0" w14:textId="061897A6" w:rsidR="00A944BE" w:rsidRPr="00990400" w:rsidRDefault="00751A01" w:rsidP="00A944BE">
      <w:pPr>
        <w:pStyle w:val="Sraopastraipa"/>
        <w:numPr>
          <w:ilvl w:val="0"/>
          <w:numId w:val="7"/>
        </w:numPr>
        <w:rPr>
          <w:lang w:val="en-US"/>
        </w:rPr>
      </w:pPr>
      <w:r>
        <w:rPr>
          <w:lang w:val="en-US"/>
        </w:rPr>
        <w:t>Adding menu system</w:t>
      </w:r>
    </w:p>
    <w:p w14:paraId="673A78D9" w14:textId="0EC94BE9" w:rsidR="00A944BE" w:rsidRPr="00990400" w:rsidRDefault="00751A01" w:rsidP="00A944BE">
      <w:pPr>
        <w:pStyle w:val="Sraopastraipa"/>
        <w:numPr>
          <w:ilvl w:val="0"/>
          <w:numId w:val="7"/>
        </w:numPr>
        <w:rPr>
          <w:lang w:val="en-US"/>
        </w:rPr>
      </w:pPr>
      <w:r>
        <w:rPr>
          <w:lang w:val="en-US"/>
        </w:rPr>
        <w:t>Adding options menu</w:t>
      </w:r>
    </w:p>
    <w:p w14:paraId="0C33BFD4" w14:textId="77777777" w:rsidR="007D2F8C" w:rsidRDefault="00751A01" w:rsidP="00351208">
      <w:pPr>
        <w:pStyle w:val="Sraopastraipa"/>
        <w:numPr>
          <w:ilvl w:val="0"/>
          <w:numId w:val="7"/>
        </w:numPr>
        <w:rPr>
          <w:lang w:val="en-US"/>
        </w:rPr>
      </w:pPr>
      <w:r>
        <w:rPr>
          <w:lang w:val="en-US"/>
        </w:rPr>
        <w:t>Adding GUI</w:t>
      </w:r>
    </w:p>
    <w:p w14:paraId="32E07291" w14:textId="5996E09D" w:rsidR="00751A01" w:rsidRPr="00351208" w:rsidRDefault="00751A01" w:rsidP="00351208">
      <w:pPr>
        <w:pStyle w:val="Sraopastraipa"/>
        <w:numPr>
          <w:ilvl w:val="0"/>
          <w:numId w:val="7"/>
        </w:numPr>
        <w:rPr>
          <w:lang w:val="en-US"/>
        </w:rPr>
      </w:pPr>
      <w:r w:rsidRPr="00351208">
        <w:rPr>
          <w:lang w:val="en-US"/>
        </w:rPr>
        <w:t xml:space="preserve">Adding scoring system based on time / points / health </w:t>
      </w:r>
      <w:proofErr w:type="gramStart"/>
      <w:r w:rsidRPr="00351208">
        <w:rPr>
          <w:lang w:val="en-US"/>
        </w:rPr>
        <w:t>collected</w:t>
      </w:r>
      <w:proofErr w:type="gramEnd"/>
    </w:p>
    <w:p w14:paraId="6EF2F08F" w14:textId="6CC317BB" w:rsidR="00751A01" w:rsidRDefault="00751A01" w:rsidP="00A944BE">
      <w:pPr>
        <w:pStyle w:val="Sraopastraipa"/>
        <w:numPr>
          <w:ilvl w:val="0"/>
          <w:numId w:val="7"/>
        </w:numPr>
        <w:rPr>
          <w:lang w:val="en-US"/>
        </w:rPr>
      </w:pPr>
      <w:r>
        <w:rPr>
          <w:lang w:val="en-US"/>
        </w:rPr>
        <w:t>Game over condition</w:t>
      </w:r>
    </w:p>
    <w:p w14:paraId="13724198" w14:textId="7DBF0A2E" w:rsidR="00E04A6C" w:rsidRDefault="00E04A6C" w:rsidP="00A944BE">
      <w:pPr>
        <w:pStyle w:val="Sraopastraipa"/>
        <w:numPr>
          <w:ilvl w:val="0"/>
          <w:numId w:val="7"/>
        </w:numPr>
        <w:rPr>
          <w:lang w:val="en-US"/>
        </w:rPr>
      </w:pPr>
      <w:r>
        <w:rPr>
          <w:lang w:val="en-US"/>
        </w:rPr>
        <w:t>Adding shooting</w:t>
      </w:r>
    </w:p>
    <w:p w14:paraId="2C025AF5" w14:textId="5747453B" w:rsidR="00751A01" w:rsidRDefault="00751A01" w:rsidP="00A944BE">
      <w:pPr>
        <w:pStyle w:val="Sraopastraipa"/>
        <w:numPr>
          <w:ilvl w:val="0"/>
          <w:numId w:val="7"/>
        </w:numPr>
        <w:rPr>
          <w:lang w:val="en-US"/>
        </w:rPr>
      </w:pPr>
      <w:r>
        <w:rPr>
          <w:lang w:val="en-US"/>
        </w:rPr>
        <w:t>Interactive sounds</w:t>
      </w:r>
    </w:p>
    <w:p w14:paraId="6437D42E" w14:textId="4677B536" w:rsidR="00A12E85" w:rsidRPr="00990400" w:rsidRDefault="00A12E85" w:rsidP="00A944BE">
      <w:pPr>
        <w:pStyle w:val="Sraopastraipa"/>
        <w:numPr>
          <w:ilvl w:val="0"/>
          <w:numId w:val="7"/>
        </w:numPr>
        <w:rPr>
          <w:lang w:val="en-US"/>
        </w:rPr>
      </w:pPr>
      <w:r>
        <w:rPr>
          <w:lang w:val="en-US"/>
        </w:rPr>
        <w:t xml:space="preserve">Post </w:t>
      </w:r>
      <w:proofErr w:type="spellStart"/>
      <w:r>
        <w:rPr>
          <w:lang w:val="en-US"/>
        </w:rPr>
        <w:t>Procesing</w:t>
      </w:r>
      <w:proofErr w:type="spellEnd"/>
    </w:p>
    <w:p w14:paraId="76919098" w14:textId="4A4A1234" w:rsidR="00A944BE" w:rsidRPr="00990400" w:rsidRDefault="00A944BE" w:rsidP="00751A01">
      <w:pPr>
        <w:pStyle w:val="Sraopastraipa"/>
        <w:rPr>
          <w:lang w:val="en-US"/>
        </w:rPr>
      </w:pPr>
    </w:p>
    <w:p w14:paraId="4964FF38" w14:textId="77777777" w:rsidR="00A944BE" w:rsidRDefault="00A944BE" w:rsidP="00A944BE">
      <w:pPr>
        <w:rPr>
          <w:lang w:val="en-US"/>
        </w:rPr>
      </w:pPr>
    </w:p>
    <w:p w14:paraId="429FE5AE" w14:textId="77777777" w:rsidR="00A944BE" w:rsidRDefault="00A944BE" w:rsidP="00A944BE">
      <w:pPr>
        <w:pStyle w:val="Antrat1"/>
        <w:rPr>
          <w:b/>
          <w:color w:val="000000" w:themeColor="text1"/>
          <w:lang w:val="en-US"/>
        </w:rPr>
      </w:pPr>
      <w:bookmarkStart w:id="67" w:name="_Toc72692449"/>
      <w:r w:rsidRPr="00990400">
        <w:rPr>
          <w:b/>
          <w:color w:val="000000" w:themeColor="text1"/>
          <w:lang w:val="en-US"/>
        </w:rPr>
        <w:t>Solution</w:t>
      </w:r>
      <w:bookmarkEnd w:id="67"/>
      <w:r w:rsidRPr="00990400">
        <w:rPr>
          <w:b/>
          <w:color w:val="000000" w:themeColor="text1"/>
          <w:lang w:val="en-US"/>
        </w:rPr>
        <w:t xml:space="preserve"> </w:t>
      </w:r>
    </w:p>
    <w:p w14:paraId="0B3B11FD" w14:textId="77777777" w:rsidR="00A944BE" w:rsidRPr="00990400" w:rsidRDefault="00A944BE" w:rsidP="00A944BE">
      <w:pPr>
        <w:rPr>
          <w:lang w:val="en-US"/>
        </w:rPr>
      </w:pPr>
    </w:p>
    <w:p w14:paraId="742DDF37" w14:textId="1EBCF150" w:rsidR="00A944BE" w:rsidRPr="00990400" w:rsidRDefault="00A944BE" w:rsidP="00A944BE">
      <w:pPr>
        <w:pStyle w:val="Antrat2"/>
        <w:rPr>
          <w:b/>
          <w:color w:val="000000" w:themeColor="text1"/>
          <w:sz w:val="32"/>
          <w:lang w:val="en-US"/>
        </w:rPr>
      </w:pPr>
      <w:bookmarkStart w:id="68" w:name="_Toc72692450"/>
      <w:r w:rsidRPr="00990400">
        <w:rPr>
          <w:b/>
          <w:color w:val="000000" w:themeColor="text1"/>
          <w:sz w:val="32"/>
          <w:lang w:val="en-US"/>
        </w:rPr>
        <w:t xml:space="preserve">Task #1. </w:t>
      </w:r>
      <w:r w:rsidR="00E04A6C">
        <w:rPr>
          <w:b/>
          <w:i/>
          <w:color w:val="000000" w:themeColor="text1"/>
          <w:sz w:val="32"/>
          <w:lang w:val="en-US"/>
        </w:rPr>
        <w:t>Adding menu syst</w:t>
      </w:r>
      <w:r w:rsidR="00351208">
        <w:rPr>
          <w:b/>
          <w:i/>
          <w:color w:val="000000" w:themeColor="text1"/>
          <w:sz w:val="32"/>
          <w:lang w:val="en-US"/>
        </w:rPr>
        <w:t>em</w:t>
      </w:r>
      <w:bookmarkEnd w:id="68"/>
    </w:p>
    <w:p w14:paraId="1ED925B0" w14:textId="7595D5A6" w:rsidR="00A944BE" w:rsidRPr="00A944BE" w:rsidRDefault="00A944BE" w:rsidP="00A944BE">
      <w:pPr>
        <w:jc w:val="both"/>
        <w:rPr>
          <w:rFonts w:asciiTheme="minorHAnsi" w:hAnsiTheme="minorHAnsi"/>
          <w:lang w:val="en-US"/>
        </w:rPr>
      </w:pPr>
      <w:r w:rsidRPr="00A944BE">
        <w:rPr>
          <w:rFonts w:asciiTheme="minorHAnsi" w:hAnsiTheme="minorHAnsi"/>
          <w:lang w:val="en-US"/>
        </w:rPr>
        <w:t xml:space="preserve">Description of implementation (3-5 sentences). </w:t>
      </w:r>
      <w:r w:rsidR="00E04A6C">
        <w:rPr>
          <w:rFonts w:asciiTheme="minorHAnsi" w:hAnsiTheme="minorHAnsi" w:cs="Arial"/>
          <w:i/>
          <w:color w:val="C45911" w:themeColor="accent2" w:themeShade="BF"/>
          <w:shd w:val="clear" w:color="auto" w:fill="FFFFFF"/>
          <w:lang w:val="en-US"/>
        </w:rPr>
        <w:t xml:space="preserve">Added a simple menu with options, choose level, </w:t>
      </w:r>
      <w:proofErr w:type="gramStart"/>
      <w:r w:rsidR="00E04A6C">
        <w:rPr>
          <w:rFonts w:asciiTheme="minorHAnsi" w:hAnsiTheme="minorHAnsi" w:cs="Arial"/>
          <w:i/>
          <w:color w:val="C45911" w:themeColor="accent2" w:themeShade="BF"/>
          <w:shd w:val="clear" w:color="auto" w:fill="FFFFFF"/>
          <w:lang w:val="en-US"/>
        </w:rPr>
        <w:t>start</w:t>
      </w:r>
      <w:proofErr w:type="gramEnd"/>
      <w:r w:rsidR="00E04A6C">
        <w:rPr>
          <w:rFonts w:asciiTheme="minorHAnsi" w:hAnsiTheme="minorHAnsi" w:cs="Arial"/>
          <w:i/>
          <w:color w:val="C45911" w:themeColor="accent2" w:themeShade="BF"/>
          <w:shd w:val="clear" w:color="auto" w:fill="FFFFFF"/>
          <w:lang w:val="en-US"/>
        </w:rPr>
        <w:t xml:space="preserve"> or quit options.</w:t>
      </w:r>
      <w:r w:rsidRPr="00A944BE">
        <w:rPr>
          <w:rFonts w:asciiTheme="minorHAnsi" w:hAnsiTheme="minorHAnsi" w:cs="Arial"/>
          <w:color w:val="C45911" w:themeColor="accent2" w:themeShade="BF"/>
          <w:shd w:val="clear" w:color="auto" w:fill="FFFFFF"/>
          <w:lang w:val="en-US"/>
        </w:rPr>
        <w:t xml:space="preserve"> </w:t>
      </w:r>
    </w:p>
    <w:p w14:paraId="0B878936" w14:textId="77777777" w:rsidR="00A944BE" w:rsidRPr="00990400" w:rsidRDefault="00A944BE" w:rsidP="00A944BE">
      <w:pPr>
        <w:rPr>
          <w:lang w:val="en-US"/>
        </w:rPr>
      </w:pPr>
    </w:p>
    <w:p w14:paraId="29132871" w14:textId="77777777" w:rsidR="00E04A6C" w:rsidRDefault="00A944BE" w:rsidP="00E04A6C">
      <w:pPr>
        <w:keepNext/>
        <w:jc w:val="center"/>
      </w:pPr>
      <w:r w:rsidRPr="00990400">
        <w:rPr>
          <w:noProof/>
          <w:lang w:val="en-US"/>
        </w:rPr>
        <mc:AlternateContent>
          <mc:Choice Requires="wpg">
            <w:drawing>
              <wp:inline distT="0" distB="0" distL="0" distR="0" wp14:anchorId="0AC5A27E" wp14:editId="0F379718">
                <wp:extent cx="3343046" cy="2333548"/>
                <wp:effectExtent l="0" t="0" r="10160" b="10160"/>
                <wp:docPr id="38" name="Группа 38"/>
                <wp:cNvGraphicFramePr/>
                <a:graphic xmlns:a="http://schemas.openxmlformats.org/drawingml/2006/main">
                  <a:graphicData uri="http://schemas.microsoft.com/office/word/2010/wordprocessingGroup">
                    <wpg:wgp>
                      <wpg:cNvGrpSpPr/>
                      <wpg:grpSpPr>
                        <a:xfrm>
                          <a:off x="0" y="0"/>
                          <a:ext cx="3343046" cy="2333548"/>
                          <a:chOff x="0" y="0"/>
                          <a:chExt cx="3353158" cy="1732402"/>
                        </a:xfrm>
                      </wpg:grpSpPr>
                      <wps:wsp>
                        <wps:cNvPr id="39" name="Прямоугольник 39"/>
                        <wps:cNvSpPr/>
                        <wps:spPr>
                          <a:xfrm>
                            <a:off x="0" y="0"/>
                            <a:ext cx="3353158" cy="1732402"/>
                          </a:xfrm>
                          <a:prstGeom prst="rect">
                            <a:avLst/>
                          </a:prstGeom>
                          <a:solidFill>
                            <a:schemeClr val="bg1">
                              <a:lumMod val="75000"/>
                            </a:schemeClr>
                          </a:solidFill>
                          <a:ln>
                            <a:solidFill>
                              <a:schemeClr val="tx1">
                                <a:lumMod val="50000"/>
                                <a:lumOff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Надпись 40"/>
                        <wps:cNvSpPr txBox="1"/>
                        <wps:spPr>
                          <a:xfrm>
                            <a:off x="71551" y="29350"/>
                            <a:ext cx="3196705" cy="1651847"/>
                          </a:xfrm>
                          <a:prstGeom prst="rect">
                            <a:avLst/>
                          </a:prstGeom>
                          <a:solidFill>
                            <a:schemeClr val="lt1"/>
                          </a:solidFill>
                          <a:ln w="6350">
                            <a:solidFill>
                              <a:prstClr val="black"/>
                            </a:solidFill>
                          </a:ln>
                        </wps:spPr>
                        <wps:txbx>
                          <w:txbxContent>
                            <w:p w14:paraId="1E424D0D" w14:textId="1C62BB36" w:rsidR="002D0698" w:rsidRPr="00C97685" w:rsidRDefault="00E04A6C" w:rsidP="00E04A6C">
                              <w:pPr>
                                <w:jc w:val="center"/>
                                <w:rPr>
                                  <w:lang w:val="en-US"/>
                                </w:rPr>
                              </w:pPr>
                              <w:r>
                                <w:rPr>
                                  <w:noProof/>
                                </w:rPr>
                                <w:drawing>
                                  <wp:inline distT="0" distB="0" distL="0" distR="0" wp14:anchorId="12B4BB85" wp14:editId="0D4E9A81">
                                    <wp:extent cx="2996512" cy="2122998"/>
                                    <wp:effectExtent l="0" t="0" r="0" b="0"/>
                                    <wp:docPr id="1400703377" name="Paveikslėlis 1400703377"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77" name="Paveikslėlis 1400703377" descr="Paveikslėlis, kuriame yra žinutė&#10;&#10;Automatiškai sugeneruotas aprašymas"/>
                                            <pic:cNvPicPr/>
                                          </pic:nvPicPr>
                                          <pic:blipFill>
                                            <a:blip r:embed="rId30"/>
                                            <a:stretch>
                                              <a:fillRect/>
                                            </a:stretch>
                                          </pic:blipFill>
                                          <pic:spPr>
                                            <a:xfrm>
                                              <a:off x="0" y="0"/>
                                              <a:ext cx="3041175" cy="2154641"/>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AC5A27E" id="Группа 38" o:spid="_x0000_s1104" style="width:263.25pt;height:183.75pt;mso-position-horizontal-relative:char;mso-position-vertical-relative:line" coordsize="33531,17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">
                <v:rect id="Прямоугольник 39" o:spid="_x0000_s1105" style="position:absolute;width:33531;height:17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" fillcolor="#bfbfbf [2412]" strokecolor="gray [1629]" strokeweight="1pt"/>
                <v:shape id="Надпись 40" o:spid="_x0000_s1106" type="#_x0000_t202" style="position:absolute;left:715;top:293;width:31967;height:165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" fillcolor="white [3201]" strokeweight=".5pt">
                  <v:textbox>
                    <w:txbxContent>
                      <w:p w14:paraId="1E424D0D" w14:textId="1C62BB36" w:rsidR="002D0698" w:rsidRPr="00C97685" w:rsidRDefault="00E04A6C" w:rsidP="00E04A6C">
                        <w:pPr>
                          <w:jc w:val="center"/>
                          <w:rPr>
                            <w:lang w:val="en-US"/>
                          </w:rPr>
                        </w:pPr>
                        <w:r>
                          <w:rPr>
                            <w:noProof/>
                          </w:rPr>
                          <w:drawing>
                            <wp:inline distT="0" distB="0" distL="0" distR="0" wp14:anchorId="12B4BB85" wp14:editId="0D4E9A81">
                              <wp:extent cx="2996512" cy="2122998"/>
                              <wp:effectExtent l="0" t="0" r="0" b="0"/>
                              <wp:docPr id="1400703377" name="Paveikslėlis 1400703377"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77" name="Paveikslėlis 1400703377" descr="Paveikslėlis, kuriame yra žinutė&#10;&#10;Automatiškai sugeneruotas aprašymas"/>
                                      <pic:cNvPicPr/>
                                    </pic:nvPicPr>
                                    <pic:blipFill>
                                      <a:blip r:embed="rId31"/>
                                      <a:stretch>
                                        <a:fillRect/>
                                      </a:stretch>
                                    </pic:blipFill>
                                    <pic:spPr>
                                      <a:xfrm>
                                        <a:off x="0" y="0"/>
                                        <a:ext cx="3041175" cy="2154641"/>
                                      </a:xfrm>
                                      <a:prstGeom prst="rect">
                                        <a:avLst/>
                                      </a:prstGeom>
                                    </pic:spPr>
                                  </pic:pic>
                                </a:graphicData>
                              </a:graphic>
                            </wp:inline>
                          </w:drawing>
                        </w:r>
                      </w:p>
                    </w:txbxContent>
                  </v:textbox>
                </v:shape>
                <w10:anchorlock/>
              </v:group>
            </w:pict>
          </mc:Fallback>
        </mc:AlternateContent>
      </w:r>
    </w:p>
    <w:p w14:paraId="69A79FE7" w14:textId="539AFDD2" w:rsidR="00A944BE" w:rsidRPr="00990400" w:rsidRDefault="00E04A6C" w:rsidP="00E04A6C">
      <w:pPr>
        <w:pStyle w:val="Antrat"/>
        <w:jc w:val="center"/>
        <w:rPr>
          <w:lang w:val="en-US"/>
        </w:rPr>
      </w:pPr>
      <w:bookmarkStart w:id="69" w:name="_Toc72692476"/>
      <w:proofErr w:type="spellStart"/>
      <w:r>
        <w:t>Figure</w:t>
      </w:r>
      <w:proofErr w:type="spellEnd"/>
      <w:r>
        <w:t xml:space="preserve"> </w:t>
      </w:r>
      <w:r>
        <w:fldChar w:fldCharType="begin"/>
      </w:r>
      <w:r>
        <w:instrText xml:space="preserve"> SEQ Figure \* ARABIC </w:instrText>
      </w:r>
      <w:r>
        <w:fldChar w:fldCharType="separate"/>
      </w:r>
      <w:r w:rsidR="00071371">
        <w:rPr>
          <w:noProof/>
        </w:rPr>
        <w:t>15</w:t>
      </w:r>
      <w:r>
        <w:fldChar w:fldCharType="end"/>
      </w:r>
      <w:r>
        <w:t xml:space="preserve">. </w:t>
      </w:r>
      <w:proofErr w:type="spellStart"/>
      <w:r>
        <w:t>Main</w:t>
      </w:r>
      <w:proofErr w:type="spellEnd"/>
      <w:r>
        <w:t xml:space="preserve"> menu</w:t>
      </w:r>
      <w:bookmarkEnd w:id="69"/>
    </w:p>
    <w:p w14:paraId="5DB7AEA5" w14:textId="77777777" w:rsidR="00A944BE" w:rsidRPr="00990400" w:rsidRDefault="00A944BE" w:rsidP="00A944BE">
      <w:pPr>
        <w:rPr>
          <w:lang w:val="en-US"/>
        </w:rPr>
      </w:pPr>
    </w:p>
    <w:p w14:paraId="6AB3E6DA" w14:textId="77777777" w:rsidR="00A944BE" w:rsidRPr="00990400" w:rsidRDefault="00A944BE" w:rsidP="00A944BE">
      <w:pPr>
        <w:jc w:val="both"/>
        <w:rPr>
          <w:lang w:val="en-US"/>
        </w:rPr>
      </w:pPr>
    </w:p>
    <w:p w14:paraId="12AC1D27" w14:textId="77777777" w:rsidR="00A944BE" w:rsidRPr="00990400" w:rsidRDefault="00A944BE" w:rsidP="00A944BE">
      <w:pPr>
        <w:jc w:val="both"/>
        <w:rPr>
          <w:lang w:val="en-US"/>
        </w:rPr>
      </w:pPr>
      <w:r w:rsidRPr="00990400">
        <w:rPr>
          <w:lang w:val="en-US"/>
        </w:rPr>
        <w:t>In the case of using functions, the description of each main function should be completed with the source code FRAGMENTS (the functions should be indexed in a separate table of contents</w:t>
      </w:r>
      <w:proofErr w:type="gramStart"/>
      <w:r w:rsidRPr="00990400">
        <w:rPr>
          <w:lang w:val="en-US"/>
        </w:rPr>
        <w:t>);</w:t>
      </w:r>
      <w:proofErr w:type="gramEnd"/>
    </w:p>
    <w:p w14:paraId="4875725F" w14:textId="77777777" w:rsidR="00E04A6C" w:rsidRDefault="00A944BE" w:rsidP="00E04A6C">
      <w:pPr>
        <w:keepNext/>
      </w:pPr>
      <w:r w:rsidRPr="00990400">
        <w:rPr>
          <w:noProof/>
          <w:lang w:val="en-US"/>
        </w:rPr>
        <w:lastRenderedPageBreak/>
        <mc:AlternateContent>
          <mc:Choice Requires="wpg">
            <w:drawing>
              <wp:inline distT="0" distB="0" distL="0" distR="0" wp14:anchorId="6317690A" wp14:editId="4C7A4D0E">
                <wp:extent cx="6223379" cy="6564573"/>
                <wp:effectExtent l="0" t="0" r="25400" b="27305"/>
                <wp:docPr id="41" name="Группа 41"/>
                <wp:cNvGraphicFramePr/>
                <a:graphic xmlns:a="http://schemas.openxmlformats.org/drawingml/2006/main">
                  <a:graphicData uri="http://schemas.microsoft.com/office/word/2010/wordprocessingGroup">
                    <wpg:wgp>
                      <wpg:cNvGrpSpPr/>
                      <wpg:grpSpPr>
                        <a:xfrm>
                          <a:off x="0" y="0"/>
                          <a:ext cx="6223379" cy="6564573"/>
                          <a:chOff x="0" y="0"/>
                          <a:chExt cx="5954573" cy="914400"/>
                        </a:xfrm>
                      </wpg:grpSpPr>
                      <wps:wsp>
                        <wps:cNvPr id="42" name="Прямоугольник 42"/>
                        <wps:cNvSpPr/>
                        <wps:spPr>
                          <a:xfrm>
                            <a:off x="0" y="0"/>
                            <a:ext cx="5954573" cy="914400"/>
                          </a:xfrm>
                          <a:prstGeom prst="rect">
                            <a:avLst/>
                          </a:prstGeom>
                          <a:solidFill>
                            <a:schemeClr val="accent1">
                              <a:lumMod val="20000"/>
                              <a:lumOff val="80000"/>
                            </a:schemeClr>
                          </a:solidFill>
                          <a:ln>
                            <a:solidFill>
                              <a:schemeClr val="bg2">
                                <a:lumMod val="9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Надпись 43"/>
                        <wps:cNvSpPr txBox="1"/>
                        <wps:spPr>
                          <a:xfrm>
                            <a:off x="47796" y="7957"/>
                            <a:ext cx="4243286" cy="894151"/>
                          </a:xfrm>
                          <a:prstGeom prst="rect">
                            <a:avLst/>
                          </a:prstGeom>
                          <a:solidFill>
                            <a:schemeClr val="lt1"/>
                          </a:solidFill>
                          <a:ln w="6350">
                            <a:solidFill>
                              <a:prstClr val="black"/>
                            </a:solidFill>
                          </a:ln>
                        </wps:spPr>
                        <wps:txbx>
                          <w:txbxContent>
                            <w:p w14:paraId="5C84120D"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static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Show(</w:t>
                              </w:r>
                              <w:proofErr w:type="gramEnd"/>
                              <w:r>
                                <w:rPr>
                                  <w:rFonts w:ascii="Consolas" w:eastAsiaTheme="minorHAnsi" w:hAnsi="Consolas" w:cs="Consolas"/>
                                  <w:color w:val="000000"/>
                                  <w:sz w:val="19"/>
                                  <w:szCs w:val="19"/>
                                  <w:lang w:val="en-US" w:eastAsia="en-US"/>
                                </w:rPr>
                                <w:t>Component component)</w:t>
                              </w:r>
                            </w:p>
                            <w:p w14:paraId="51B55344"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44829AD"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component.gameObject.SetActive</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4F73A0BF"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1EAA37E"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static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Hide(</w:t>
                              </w:r>
                              <w:proofErr w:type="gramEnd"/>
                              <w:r>
                                <w:rPr>
                                  <w:rFonts w:ascii="Consolas" w:eastAsiaTheme="minorHAnsi" w:hAnsi="Consolas" w:cs="Consolas"/>
                                  <w:color w:val="000000"/>
                                  <w:sz w:val="19"/>
                                  <w:szCs w:val="19"/>
                                  <w:lang w:val="en-US" w:eastAsia="en-US"/>
                                </w:rPr>
                                <w:t>Component component)</w:t>
                              </w:r>
                            </w:p>
                            <w:p w14:paraId="418EE606"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21B5870"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component.gameObject.SetActive</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0E1C7584"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4D4FE99"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p>
                            <w:p w14:paraId="2A3835E2"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Start(</w:t>
                              </w:r>
                              <w:proofErr w:type="gramEnd"/>
                              <w:r>
                                <w:rPr>
                                  <w:rFonts w:ascii="Consolas" w:eastAsiaTheme="minorHAnsi" w:hAnsi="Consolas" w:cs="Consolas"/>
                                  <w:color w:val="000000"/>
                                  <w:sz w:val="19"/>
                                  <w:szCs w:val="19"/>
                                  <w:lang w:val="en-US" w:eastAsia="en-US"/>
                                </w:rPr>
                                <w:t>)</w:t>
                              </w:r>
                            </w:p>
                            <w:p w14:paraId="4977F425"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9DE0F81"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ShowMainMenu</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77057617"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7905355"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p>
                            <w:p w14:paraId="66D9AAD5"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StartGame</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477BAE1B"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ED31DE5"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SceneManager.LoadScene</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"Level"</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LoadSceneMode.Single</w:t>
                              </w:r>
                              <w:proofErr w:type="spellEnd"/>
                              <w:proofErr w:type="gramStart"/>
                              <w:r>
                                <w:rPr>
                                  <w:rFonts w:ascii="Consolas" w:eastAsiaTheme="minorHAnsi" w:hAnsi="Consolas" w:cs="Consolas"/>
                                  <w:color w:val="000000"/>
                                  <w:sz w:val="19"/>
                                  <w:szCs w:val="19"/>
                                  <w:lang w:val="en-US" w:eastAsia="en-US"/>
                                </w:rPr>
                                <w:t>);</w:t>
                              </w:r>
                              <w:proofErr w:type="gramEnd"/>
                            </w:p>
                            <w:p w14:paraId="342EBD19"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01938EF"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ExitGame</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62A9DBEC"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966E84B"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Scenes.ExitGame</w:t>
                              </w:r>
                              <w:proofErr w:type="spellEnd"/>
                              <w:r>
                                <w:rPr>
                                  <w:rFonts w:ascii="Consolas" w:eastAsiaTheme="minorHAnsi" w:hAnsi="Consolas" w:cs="Consolas"/>
                                  <w:color w:val="000000"/>
                                  <w:sz w:val="19"/>
                                  <w:szCs w:val="19"/>
                                  <w:lang w:val="en-US" w:eastAsia="en-US"/>
                                </w:rPr>
                                <w:t>(</w:t>
                              </w:r>
                              <w:proofErr w:type="gramStart"/>
                              <w:r>
                                <w:rPr>
                                  <w:rFonts w:ascii="Consolas" w:eastAsiaTheme="minorHAnsi" w:hAnsi="Consolas" w:cs="Consolas"/>
                                  <w:color w:val="000000"/>
                                  <w:sz w:val="19"/>
                                  <w:szCs w:val="19"/>
                                  <w:lang w:val="en-US" w:eastAsia="en-US"/>
                                </w:rPr>
                                <w:t>);</w:t>
                              </w:r>
                              <w:proofErr w:type="gramEnd"/>
                            </w:p>
                            <w:p w14:paraId="6BEA5A83"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89F488E"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p>
                            <w:p w14:paraId="31AF37E5"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ShowMainMenu</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2A000A89"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EA0E20A"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Show(</w:t>
                              </w:r>
                              <w:proofErr w:type="spellStart"/>
                              <w:r>
                                <w:rPr>
                                  <w:rFonts w:ascii="Consolas" w:eastAsiaTheme="minorHAnsi" w:hAnsi="Consolas" w:cs="Consolas"/>
                                  <w:color w:val="000000"/>
                                  <w:sz w:val="19"/>
                                  <w:szCs w:val="19"/>
                                  <w:lang w:val="en-US" w:eastAsia="en-US"/>
                                </w:rPr>
                                <w:t>mainMenu</w:t>
                              </w:r>
                              <w:proofErr w:type="spellEnd"/>
                              <w:proofErr w:type="gramStart"/>
                              <w:r>
                                <w:rPr>
                                  <w:rFonts w:ascii="Consolas" w:eastAsiaTheme="minorHAnsi" w:hAnsi="Consolas" w:cs="Consolas"/>
                                  <w:color w:val="000000"/>
                                  <w:sz w:val="19"/>
                                  <w:szCs w:val="19"/>
                                  <w:lang w:val="en-US" w:eastAsia="en-US"/>
                                </w:rPr>
                                <w:t>);</w:t>
                              </w:r>
                              <w:proofErr w:type="gramEnd"/>
                            </w:p>
                            <w:p w14:paraId="5D0C8348"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Hide(</w:t>
                              </w:r>
                              <w:proofErr w:type="spellStart"/>
                              <w:r>
                                <w:rPr>
                                  <w:rFonts w:ascii="Consolas" w:eastAsiaTheme="minorHAnsi" w:hAnsi="Consolas" w:cs="Consolas"/>
                                  <w:color w:val="000000"/>
                                  <w:sz w:val="19"/>
                                  <w:szCs w:val="19"/>
                                  <w:lang w:val="en-US" w:eastAsia="en-US"/>
                                </w:rPr>
                                <w:t>optionsMenu</w:t>
                              </w:r>
                              <w:proofErr w:type="spellEnd"/>
                              <w:proofErr w:type="gramStart"/>
                              <w:r>
                                <w:rPr>
                                  <w:rFonts w:ascii="Consolas" w:eastAsiaTheme="minorHAnsi" w:hAnsi="Consolas" w:cs="Consolas"/>
                                  <w:color w:val="000000"/>
                                  <w:sz w:val="19"/>
                                  <w:szCs w:val="19"/>
                                  <w:lang w:val="en-US" w:eastAsia="en-US"/>
                                </w:rPr>
                                <w:t>);</w:t>
                              </w:r>
                              <w:proofErr w:type="gramEnd"/>
                            </w:p>
                            <w:p w14:paraId="44153F57"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Hide(</w:t>
                              </w:r>
                              <w:proofErr w:type="spellStart"/>
                              <w:r>
                                <w:rPr>
                                  <w:rFonts w:ascii="Consolas" w:eastAsiaTheme="minorHAnsi" w:hAnsi="Consolas" w:cs="Consolas"/>
                                  <w:color w:val="000000"/>
                                  <w:sz w:val="19"/>
                                  <w:szCs w:val="19"/>
                                  <w:lang w:val="en-US" w:eastAsia="en-US"/>
                                </w:rPr>
                                <w:t>levelsMenu</w:t>
                              </w:r>
                              <w:proofErr w:type="spellEnd"/>
                              <w:proofErr w:type="gramStart"/>
                              <w:r>
                                <w:rPr>
                                  <w:rFonts w:ascii="Consolas" w:eastAsiaTheme="minorHAnsi" w:hAnsi="Consolas" w:cs="Consolas"/>
                                  <w:color w:val="000000"/>
                                  <w:sz w:val="19"/>
                                  <w:szCs w:val="19"/>
                                  <w:lang w:val="en-US" w:eastAsia="en-US"/>
                                </w:rPr>
                                <w:t>);</w:t>
                              </w:r>
                              <w:proofErr w:type="gramEnd"/>
                            </w:p>
                            <w:p w14:paraId="7E2BD2CE"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2431FBF"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ShowOptionsMenu</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1425C66B"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839BD3C"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Show(</w:t>
                              </w:r>
                              <w:proofErr w:type="spellStart"/>
                              <w:r>
                                <w:rPr>
                                  <w:rFonts w:ascii="Consolas" w:eastAsiaTheme="minorHAnsi" w:hAnsi="Consolas" w:cs="Consolas"/>
                                  <w:color w:val="000000"/>
                                  <w:sz w:val="19"/>
                                  <w:szCs w:val="19"/>
                                  <w:lang w:val="en-US" w:eastAsia="en-US"/>
                                </w:rPr>
                                <w:t>optionsMenu</w:t>
                              </w:r>
                              <w:proofErr w:type="spellEnd"/>
                              <w:proofErr w:type="gramStart"/>
                              <w:r>
                                <w:rPr>
                                  <w:rFonts w:ascii="Consolas" w:eastAsiaTheme="minorHAnsi" w:hAnsi="Consolas" w:cs="Consolas"/>
                                  <w:color w:val="000000"/>
                                  <w:sz w:val="19"/>
                                  <w:szCs w:val="19"/>
                                  <w:lang w:val="en-US" w:eastAsia="en-US"/>
                                </w:rPr>
                                <w:t>);</w:t>
                              </w:r>
                              <w:proofErr w:type="gramEnd"/>
                            </w:p>
                            <w:p w14:paraId="2A1D496A"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Hide(</w:t>
                              </w:r>
                              <w:proofErr w:type="spellStart"/>
                              <w:r>
                                <w:rPr>
                                  <w:rFonts w:ascii="Consolas" w:eastAsiaTheme="minorHAnsi" w:hAnsi="Consolas" w:cs="Consolas"/>
                                  <w:color w:val="000000"/>
                                  <w:sz w:val="19"/>
                                  <w:szCs w:val="19"/>
                                  <w:lang w:val="en-US" w:eastAsia="en-US"/>
                                </w:rPr>
                                <w:t>mainMenu</w:t>
                              </w:r>
                              <w:proofErr w:type="spellEnd"/>
                              <w:proofErr w:type="gramStart"/>
                              <w:r>
                                <w:rPr>
                                  <w:rFonts w:ascii="Consolas" w:eastAsiaTheme="minorHAnsi" w:hAnsi="Consolas" w:cs="Consolas"/>
                                  <w:color w:val="000000"/>
                                  <w:sz w:val="19"/>
                                  <w:szCs w:val="19"/>
                                  <w:lang w:val="en-US" w:eastAsia="en-US"/>
                                </w:rPr>
                                <w:t>);</w:t>
                              </w:r>
                              <w:proofErr w:type="gramEnd"/>
                            </w:p>
                            <w:p w14:paraId="40963E33"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EDD0A6F"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p>
                            <w:p w14:paraId="60E63158"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ShowLevelsMenu</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79FFE1D2"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88721DC"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Show(</w:t>
                              </w:r>
                              <w:proofErr w:type="spellStart"/>
                              <w:r>
                                <w:rPr>
                                  <w:rFonts w:ascii="Consolas" w:eastAsiaTheme="minorHAnsi" w:hAnsi="Consolas" w:cs="Consolas"/>
                                  <w:color w:val="000000"/>
                                  <w:sz w:val="19"/>
                                  <w:szCs w:val="19"/>
                                  <w:lang w:val="en-US" w:eastAsia="en-US"/>
                                </w:rPr>
                                <w:t>levelsMenu</w:t>
                              </w:r>
                              <w:proofErr w:type="spellEnd"/>
                              <w:proofErr w:type="gramStart"/>
                              <w:r>
                                <w:rPr>
                                  <w:rFonts w:ascii="Consolas" w:eastAsiaTheme="minorHAnsi" w:hAnsi="Consolas" w:cs="Consolas"/>
                                  <w:color w:val="000000"/>
                                  <w:sz w:val="19"/>
                                  <w:szCs w:val="19"/>
                                  <w:lang w:val="en-US" w:eastAsia="en-US"/>
                                </w:rPr>
                                <w:t>);</w:t>
                              </w:r>
                              <w:proofErr w:type="gramEnd"/>
                            </w:p>
                            <w:p w14:paraId="232AD668"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Hide(</w:t>
                              </w:r>
                              <w:proofErr w:type="spellStart"/>
                              <w:r>
                                <w:rPr>
                                  <w:rFonts w:ascii="Consolas" w:eastAsiaTheme="minorHAnsi" w:hAnsi="Consolas" w:cs="Consolas"/>
                                  <w:color w:val="000000"/>
                                  <w:sz w:val="19"/>
                                  <w:szCs w:val="19"/>
                                  <w:lang w:val="en-US" w:eastAsia="en-US"/>
                                </w:rPr>
                                <w:t>mainMenu</w:t>
                              </w:r>
                              <w:proofErr w:type="spellEnd"/>
                              <w:proofErr w:type="gramStart"/>
                              <w:r>
                                <w:rPr>
                                  <w:rFonts w:ascii="Consolas" w:eastAsiaTheme="minorHAnsi" w:hAnsi="Consolas" w:cs="Consolas"/>
                                  <w:color w:val="000000"/>
                                  <w:sz w:val="19"/>
                                  <w:szCs w:val="19"/>
                                  <w:lang w:val="en-US" w:eastAsia="en-US"/>
                                </w:rPr>
                                <w:t>);</w:t>
                              </w:r>
                              <w:proofErr w:type="gramEnd"/>
                            </w:p>
                            <w:p w14:paraId="3D701352"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FA20BD5"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SelectLevel</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levelName</w:t>
                              </w:r>
                              <w:proofErr w:type="spellEnd"/>
                              <w:r>
                                <w:rPr>
                                  <w:rFonts w:ascii="Consolas" w:eastAsiaTheme="minorHAnsi" w:hAnsi="Consolas" w:cs="Consolas"/>
                                  <w:color w:val="000000"/>
                                  <w:sz w:val="19"/>
                                  <w:szCs w:val="19"/>
                                  <w:lang w:val="en-US" w:eastAsia="en-US"/>
                                </w:rPr>
                                <w:t>)</w:t>
                              </w:r>
                            </w:p>
                            <w:p w14:paraId="56AC9217"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56D6089"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SceneManager.LoadScene</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levelName</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LoadSceneMode.Single</w:t>
                              </w:r>
                              <w:proofErr w:type="spellEnd"/>
                              <w:proofErr w:type="gramStart"/>
                              <w:r>
                                <w:rPr>
                                  <w:rFonts w:ascii="Consolas" w:eastAsiaTheme="minorHAnsi" w:hAnsi="Consolas" w:cs="Consolas"/>
                                  <w:color w:val="000000"/>
                                  <w:sz w:val="19"/>
                                  <w:szCs w:val="19"/>
                                  <w:lang w:val="en-US" w:eastAsia="en-US"/>
                                </w:rPr>
                                <w:t>);</w:t>
                              </w:r>
                              <w:proofErr w:type="gramEnd"/>
                            </w:p>
                            <w:p w14:paraId="483C47CC" w14:textId="401D3BFD" w:rsidR="002D0698" w:rsidRPr="008251ED" w:rsidRDefault="00E04A6C" w:rsidP="00E04A6C">
                              <w:pPr>
                                <w:jc w:val="center"/>
                                <w:rPr>
                                  <w:lang w:val="en-US"/>
                                </w:rPr>
                              </w:pPr>
                              <w:r>
                                <w:rPr>
                                  <w:rFonts w:ascii="Consolas" w:eastAsiaTheme="minorHAnsi" w:hAnsi="Consolas" w:cs="Consolas"/>
                                  <w:color w:val="000000"/>
                                  <w:sz w:val="19"/>
                                  <w:szCs w:val="19"/>
                                  <w:lang w:val="en-US" w:eastAsia="en-US"/>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317690A" id="Группа 41" o:spid="_x0000_s1107" style="width:490.05pt;height:516.9pt;mso-position-horizontal-relative:char;mso-position-vertical-relative:line" coordsize="59545,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">
                <v:rect id="Прямоугольник 42" o:spid="_x0000_s1108" style="position:absolute;width:59545;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" fillcolor="#d9e2f3 [660]" strokecolor="#cfcdcd [2894]" strokeweight="1pt"/>
                <v:shape id="Надпись 43" o:spid="_x0000_s1109" type="#_x0000_t202" style="position:absolute;left:477;top:79;width:42433;height:89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" fillcolor="white [3201]" strokeweight=".5pt">
                  <v:textbox>
                    <w:txbxContent>
                      <w:p w14:paraId="5C84120D"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static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Show(</w:t>
                        </w:r>
                        <w:proofErr w:type="gramEnd"/>
                        <w:r>
                          <w:rPr>
                            <w:rFonts w:ascii="Consolas" w:eastAsiaTheme="minorHAnsi" w:hAnsi="Consolas" w:cs="Consolas"/>
                            <w:color w:val="000000"/>
                            <w:sz w:val="19"/>
                            <w:szCs w:val="19"/>
                            <w:lang w:val="en-US" w:eastAsia="en-US"/>
                          </w:rPr>
                          <w:t>Component component)</w:t>
                        </w:r>
                      </w:p>
                      <w:p w14:paraId="51B55344"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44829AD"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component.gameObject.SetActive</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4F73A0BF"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1EAA37E"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static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Hide(</w:t>
                        </w:r>
                        <w:proofErr w:type="gramEnd"/>
                        <w:r>
                          <w:rPr>
                            <w:rFonts w:ascii="Consolas" w:eastAsiaTheme="minorHAnsi" w:hAnsi="Consolas" w:cs="Consolas"/>
                            <w:color w:val="000000"/>
                            <w:sz w:val="19"/>
                            <w:szCs w:val="19"/>
                            <w:lang w:val="en-US" w:eastAsia="en-US"/>
                          </w:rPr>
                          <w:t>Component component)</w:t>
                        </w:r>
                      </w:p>
                      <w:p w14:paraId="418EE606"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21B5870"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component.gameObject.SetActive</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0E1C7584"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4D4FE99"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p>
                      <w:p w14:paraId="2A3835E2"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Start(</w:t>
                        </w:r>
                        <w:proofErr w:type="gramEnd"/>
                        <w:r>
                          <w:rPr>
                            <w:rFonts w:ascii="Consolas" w:eastAsiaTheme="minorHAnsi" w:hAnsi="Consolas" w:cs="Consolas"/>
                            <w:color w:val="000000"/>
                            <w:sz w:val="19"/>
                            <w:szCs w:val="19"/>
                            <w:lang w:val="en-US" w:eastAsia="en-US"/>
                          </w:rPr>
                          <w:t>)</w:t>
                        </w:r>
                      </w:p>
                      <w:p w14:paraId="4977F425"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9DE0F81"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ShowMainMenu</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77057617"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7905355"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p>
                      <w:p w14:paraId="66D9AAD5"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StartGame</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477BAE1B"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ED31DE5"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SceneManager.LoadScene</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"Level"</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LoadSceneMode.Single</w:t>
                        </w:r>
                        <w:proofErr w:type="spellEnd"/>
                        <w:proofErr w:type="gramStart"/>
                        <w:r>
                          <w:rPr>
                            <w:rFonts w:ascii="Consolas" w:eastAsiaTheme="minorHAnsi" w:hAnsi="Consolas" w:cs="Consolas"/>
                            <w:color w:val="000000"/>
                            <w:sz w:val="19"/>
                            <w:szCs w:val="19"/>
                            <w:lang w:val="en-US" w:eastAsia="en-US"/>
                          </w:rPr>
                          <w:t>);</w:t>
                        </w:r>
                        <w:proofErr w:type="gramEnd"/>
                      </w:p>
                      <w:p w14:paraId="342EBD19"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01938EF"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ExitGame</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62A9DBEC"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966E84B"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Scenes.ExitGame</w:t>
                        </w:r>
                        <w:proofErr w:type="spellEnd"/>
                        <w:r>
                          <w:rPr>
                            <w:rFonts w:ascii="Consolas" w:eastAsiaTheme="minorHAnsi" w:hAnsi="Consolas" w:cs="Consolas"/>
                            <w:color w:val="000000"/>
                            <w:sz w:val="19"/>
                            <w:szCs w:val="19"/>
                            <w:lang w:val="en-US" w:eastAsia="en-US"/>
                          </w:rPr>
                          <w:t>(</w:t>
                        </w:r>
                        <w:proofErr w:type="gramStart"/>
                        <w:r>
                          <w:rPr>
                            <w:rFonts w:ascii="Consolas" w:eastAsiaTheme="minorHAnsi" w:hAnsi="Consolas" w:cs="Consolas"/>
                            <w:color w:val="000000"/>
                            <w:sz w:val="19"/>
                            <w:szCs w:val="19"/>
                            <w:lang w:val="en-US" w:eastAsia="en-US"/>
                          </w:rPr>
                          <w:t>);</w:t>
                        </w:r>
                        <w:proofErr w:type="gramEnd"/>
                      </w:p>
                      <w:p w14:paraId="6BEA5A83"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89F488E"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p>
                      <w:p w14:paraId="31AF37E5"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ShowMainMenu</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2A000A89"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EA0E20A"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Show(</w:t>
                        </w:r>
                        <w:proofErr w:type="spellStart"/>
                        <w:r>
                          <w:rPr>
                            <w:rFonts w:ascii="Consolas" w:eastAsiaTheme="minorHAnsi" w:hAnsi="Consolas" w:cs="Consolas"/>
                            <w:color w:val="000000"/>
                            <w:sz w:val="19"/>
                            <w:szCs w:val="19"/>
                            <w:lang w:val="en-US" w:eastAsia="en-US"/>
                          </w:rPr>
                          <w:t>mainMenu</w:t>
                        </w:r>
                        <w:proofErr w:type="spellEnd"/>
                        <w:proofErr w:type="gramStart"/>
                        <w:r>
                          <w:rPr>
                            <w:rFonts w:ascii="Consolas" w:eastAsiaTheme="minorHAnsi" w:hAnsi="Consolas" w:cs="Consolas"/>
                            <w:color w:val="000000"/>
                            <w:sz w:val="19"/>
                            <w:szCs w:val="19"/>
                            <w:lang w:val="en-US" w:eastAsia="en-US"/>
                          </w:rPr>
                          <w:t>);</w:t>
                        </w:r>
                        <w:proofErr w:type="gramEnd"/>
                      </w:p>
                      <w:p w14:paraId="5D0C8348"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Hide(</w:t>
                        </w:r>
                        <w:proofErr w:type="spellStart"/>
                        <w:r>
                          <w:rPr>
                            <w:rFonts w:ascii="Consolas" w:eastAsiaTheme="minorHAnsi" w:hAnsi="Consolas" w:cs="Consolas"/>
                            <w:color w:val="000000"/>
                            <w:sz w:val="19"/>
                            <w:szCs w:val="19"/>
                            <w:lang w:val="en-US" w:eastAsia="en-US"/>
                          </w:rPr>
                          <w:t>optionsMenu</w:t>
                        </w:r>
                        <w:proofErr w:type="spellEnd"/>
                        <w:proofErr w:type="gramStart"/>
                        <w:r>
                          <w:rPr>
                            <w:rFonts w:ascii="Consolas" w:eastAsiaTheme="minorHAnsi" w:hAnsi="Consolas" w:cs="Consolas"/>
                            <w:color w:val="000000"/>
                            <w:sz w:val="19"/>
                            <w:szCs w:val="19"/>
                            <w:lang w:val="en-US" w:eastAsia="en-US"/>
                          </w:rPr>
                          <w:t>);</w:t>
                        </w:r>
                        <w:proofErr w:type="gramEnd"/>
                      </w:p>
                      <w:p w14:paraId="44153F57"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Hide(</w:t>
                        </w:r>
                        <w:proofErr w:type="spellStart"/>
                        <w:r>
                          <w:rPr>
                            <w:rFonts w:ascii="Consolas" w:eastAsiaTheme="minorHAnsi" w:hAnsi="Consolas" w:cs="Consolas"/>
                            <w:color w:val="000000"/>
                            <w:sz w:val="19"/>
                            <w:szCs w:val="19"/>
                            <w:lang w:val="en-US" w:eastAsia="en-US"/>
                          </w:rPr>
                          <w:t>levelsMenu</w:t>
                        </w:r>
                        <w:proofErr w:type="spellEnd"/>
                        <w:proofErr w:type="gramStart"/>
                        <w:r>
                          <w:rPr>
                            <w:rFonts w:ascii="Consolas" w:eastAsiaTheme="minorHAnsi" w:hAnsi="Consolas" w:cs="Consolas"/>
                            <w:color w:val="000000"/>
                            <w:sz w:val="19"/>
                            <w:szCs w:val="19"/>
                            <w:lang w:val="en-US" w:eastAsia="en-US"/>
                          </w:rPr>
                          <w:t>);</w:t>
                        </w:r>
                        <w:proofErr w:type="gramEnd"/>
                      </w:p>
                      <w:p w14:paraId="7E2BD2CE"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2431FBF"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ShowOptionsMenu</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1425C66B"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839BD3C"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Show(</w:t>
                        </w:r>
                        <w:proofErr w:type="spellStart"/>
                        <w:r>
                          <w:rPr>
                            <w:rFonts w:ascii="Consolas" w:eastAsiaTheme="minorHAnsi" w:hAnsi="Consolas" w:cs="Consolas"/>
                            <w:color w:val="000000"/>
                            <w:sz w:val="19"/>
                            <w:szCs w:val="19"/>
                            <w:lang w:val="en-US" w:eastAsia="en-US"/>
                          </w:rPr>
                          <w:t>optionsMenu</w:t>
                        </w:r>
                        <w:proofErr w:type="spellEnd"/>
                        <w:proofErr w:type="gramStart"/>
                        <w:r>
                          <w:rPr>
                            <w:rFonts w:ascii="Consolas" w:eastAsiaTheme="minorHAnsi" w:hAnsi="Consolas" w:cs="Consolas"/>
                            <w:color w:val="000000"/>
                            <w:sz w:val="19"/>
                            <w:szCs w:val="19"/>
                            <w:lang w:val="en-US" w:eastAsia="en-US"/>
                          </w:rPr>
                          <w:t>);</w:t>
                        </w:r>
                        <w:proofErr w:type="gramEnd"/>
                      </w:p>
                      <w:p w14:paraId="2A1D496A"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Hide(</w:t>
                        </w:r>
                        <w:proofErr w:type="spellStart"/>
                        <w:r>
                          <w:rPr>
                            <w:rFonts w:ascii="Consolas" w:eastAsiaTheme="minorHAnsi" w:hAnsi="Consolas" w:cs="Consolas"/>
                            <w:color w:val="000000"/>
                            <w:sz w:val="19"/>
                            <w:szCs w:val="19"/>
                            <w:lang w:val="en-US" w:eastAsia="en-US"/>
                          </w:rPr>
                          <w:t>mainMenu</w:t>
                        </w:r>
                        <w:proofErr w:type="spellEnd"/>
                        <w:proofErr w:type="gramStart"/>
                        <w:r>
                          <w:rPr>
                            <w:rFonts w:ascii="Consolas" w:eastAsiaTheme="minorHAnsi" w:hAnsi="Consolas" w:cs="Consolas"/>
                            <w:color w:val="000000"/>
                            <w:sz w:val="19"/>
                            <w:szCs w:val="19"/>
                            <w:lang w:val="en-US" w:eastAsia="en-US"/>
                          </w:rPr>
                          <w:t>);</w:t>
                        </w:r>
                        <w:proofErr w:type="gramEnd"/>
                      </w:p>
                      <w:p w14:paraId="40963E33"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EDD0A6F"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p>
                      <w:p w14:paraId="60E63158"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ShowLevelsMenu</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79FFE1D2"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88721DC"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Show(</w:t>
                        </w:r>
                        <w:proofErr w:type="spellStart"/>
                        <w:r>
                          <w:rPr>
                            <w:rFonts w:ascii="Consolas" w:eastAsiaTheme="minorHAnsi" w:hAnsi="Consolas" w:cs="Consolas"/>
                            <w:color w:val="000000"/>
                            <w:sz w:val="19"/>
                            <w:szCs w:val="19"/>
                            <w:lang w:val="en-US" w:eastAsia="en-US"/>
                          </w:rPr>
                          <w:t>levelsMenu</w:t>
                        </w:r>
                        <w:proofErr w:type="spellEnd"/>
                        <w:proofErr w:type="gramStart"/>
                        <w:r>
                          <w:rPr>
                            <w:rFonts w:ascii="Consolas" w:eastAsiaTheme="minorHAnsi" w:hAnsi="Consolas" w:cs="Consolas"/>
                            <w:color w:val="000000"/>
                            <w:sz w:val="19"/>
                            <w:szCs w:val="19"/>
                            <w:lang w:val="en-US" w:eastAsia="en-US"/>
                          </w:rPr>
                          <w:t>);</w:t>
                        </w:r>
                        <w:proofErr w:type="gramEnd"/>
                      </w:p>
                      <w:p w14:paraId="232AD668"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Hide(</w:t>
                        </w:r>
                        <w:proofErr w:type="spellStart"/>
                        <w:r>
                          <w:rPr>
                            <w:rFonts w:ascii="Consolas" w:eastAsiaTheme="minorHAnsi" w:hAnsi="Consolas" w:cs="Consolas"/>
                            <w:color w:val="000000"/>
                            <w:sz w:val="19"/>
                            <w:szCs w:val="19"/>
                            <w:lang w:val="en-US" w:eastAsia="en-US"/>
                          </w:rPr>
                          <w:t>mainMenu</w:t>
                        </w:r>
                        <w:proofErr w:type="spellEnd"/>
                        <w:proofErr w:type="gramStart"/>
                        <w:r>
                          <w:rPr>
                            <w:rFonts w:ascii="Consolas" w:eastAsiaTheme="minorHAnsi" w:hAnsi="Consolas" w:cs="Consolas"/>
                            <w:color w:val="000000"/>
                            <w:sz w:val="19"/>
                            <w:szCs w:val="19"/>
                            <w:lang w:val="en-US" w:eastAsia="en-US"/>
                          </w:rPr>
                          <w:t>);</w:t>
                        </w:r>
                        <w:proofErr w:type="gramEnd"/>
                      </w:p>
                      <w:p w14:paraId="3D701352"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FA20BD5"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SelectLevel</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levelName</w:t>
                        </w:r>
                        <w:proofErr w:type="spellEnd"/>
                        <w:r>
                          <w:rPr>
                            <w:rFonts w:ascii="Consolas" w:eastAsiaTheme="minorHAnsi" w:hAnsi="Consolas" w:cs="Consolas"/>
                            <w:color w:val="000000"/>
                            <w:sz w:val="19"/>
                            <w:szCs w:val="19"/>
                            <w:lang w:val="en-US" w:eastAsia="en-US"/>
                          </w:rPr>
                          <w:t>)</w:t>
                        </w:r>
                      </w:p>
                      <w:p w14:paraId="56AC9217"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56D6089"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SceneManager.LoadScene</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levelName</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LoadSceneMode.Single</w:t>
                        </w:r>
                        <w:proofErr w:type="spellEnd"/>
                        <w:proofErr w:type="gramStart"/>
                        <w:r>
                          <w:rPr>
                            <w:rFonts w:ascii="Consolas" w:eastAsiaTheme="minorHAnsi" w:hAnsi="Consolas" w:cs="Consolas"/>
                            <w:color w:val="000000"/>
                            <w:sz w:val="19"/>
                            <w:szCs w:val="19"/>
                            <w:lang w:val="en-US" w:eastAsia="en-US"/>
                          </w:rPr>
                          <w:t>);</w:t>
                        </w:r>
                        <w:proofErr w:type="gramEnd"/>
                      </w:p>
                      <w:p w14:paraId="483C47CC" w14:textId="401D3BFD" w:rsidR="002D0698" w:rsidRPr="008251ED" w:rsidRDefault="00E04A6C" w:rsidP="00E04A6C">
                        <w:pPr>
                          <w:jc w:val="center"/>
                          <w:rPr>
                            <w:lang w:val="en-US"/>
                          </w:rPr>
                        </w:pPr>
                        <w:r>
                          <w:rPr>
                            <w:rFonts w:ascii="Consolas" w:eastAsiaTheme="minorHAnsi" w:hAnsi="Consolas" w:cs="Consolas"/>
                            <w:color w:val="000000"/>
                            <w:sz w:val="19"/>
                            <w:szCs w:val="19"/>
                            <w:lang w:val="en-US" w:eastAsia="en-US"/>
                          </w:rPr>
                          <w:t xml:space="preserve">    }</w:t>
                        </w:r>
                      </w:p>
                    </w:txbxContent>
                  </v:textbox>
                </v:shape>
                <w10:anchorlock/>
              </v:group>
            </w:pict>
          </mc:Fallback>
        </mc:AlternateContent>
      </w:r>
    </w:p>
    <w:p w14:paraId="6FE7207B" w14:textId="709B5BD5" w:rsidR="00A944BE" w:rsidRPr="00990400" w:rsidRDefault="00E04A6C" w:rsidP="00E04A6C">
      <w:pPr>
        <w:pStyle w:val="Antrat"/>
        <w:jc w:val="center"/>
        <w:rPr>
          <w:lang w:val="en-US"/>
        </w:rPr>
      </w:pPr>
      <w:bookmarkStart w:id="70" w:name="_Toc72692503"/>
      <w:proofErr w:type="spellStart"/>
      <w:r>
        <w:t>Table</w:t>
      </w:r>
      <w:proofErr w:type="spellEnd"/>
      <w:r>
        <w:t xml:space="preserve"> </w:t>
      </w:r>
      <w:r>
        <w:fldChar w:fldCharType="begin"/>
      </w:r>
      <w:r>
        <w:instrText xml:space="preserve"> SEQ Table \* ARABIC </w:instrText>
      </w:r>
      <w:r>
        <w:fldChar w:fldCharType="separate"/>
      </w:r>
      <w:r w:rsidR="00071371">
        <w:rPr>
          <w:noProof/>
        </w:rPr>
        <w:t>17</w:t>
      </w:r>
      <w:r>
        <w:fldChar w:fldCharType="end"/>
      </w:r>
      <w:r>
        <w:t xml:space="preserve"> </w:t>
      </w:r>
      <w:proofErr w:type="spellStart"/>
      <w:r>
        <w:t>Main</w:t>
      </w:r>
      <w:proofErr w:type="spellEnd"/>
      <w:r>
        <w:t xml:space="preserve"> menu </w:t>
      </w:r>
      <w:proofErr w:type="spellStart"/>
      <w:r>
        <w:t>controller</w:t>
      </w:r>
      <w:proofErr w:type="spellEnd"/>
      <w:r>
        <w:t xml:space="preserve"> </w:t>
      </w:r>
      <w:proofErr w:type="spellStart"/>
      <w:r>
        <w:t>functions</w:t>
      </w:r>
      <w:bookmarkEnd w:id="70"/>
      <w:proofErr w:type="spellEnd"/>
    </w:p>
    <w:p w14:paraId="7C11EE25" w14:textId="77777777" w:rsidR="00A944BE" w:rsidRDefault="00A944BE" w:rsidP="00A944BE">
      <w:pPr>
        <w:rPr>
          <w:lang w:val="en-US"/>
        </w:rPr>
      </w:pPr>
    </w:p>
    <w:p w14:paraId="56EA0ADC" w14:textId="77777777" w:rsidR="00A944BE" w:rsidRDefault="00A944BE" w:rsidP="00A944BE">
      <w:pPr>
        <w:rPr>
          <w:lang w:val="en-US"/>
        </w:rPr>
      </w:pPr>
    </w:p>
    <w:p w14:paraId="6BAF78DB" w14:textId="351E780B" w:rsidR="002263A9" w:rsidRPr="00990400" w:rsidRDefault="002263A9" w:rsidP="002263A9">
      <w:pPr>
        <w:pStyle w:val="Antrat2"/>
        <w:rPr>
          <w:b/>
          <w:color w:val="000000" w:themeColor="text1"/>
          <w:sz w:val="32"/>
          <w:lang w:val="en-US"/>
        </w:rPr>
      </w:pPr>
      <w:bookmarkStart w:id="71" w:name="_Toc72692451"/>
      <w:r w:rsidRPr="00990400">
        <w:rPr>
          <w:b/>
          <w:color w:val="000000" w:themeColor="text1"/>
          <w:sz w:val="32"/>
          <w:lang w:val="en-US"/>
        </w:rPr>
        <w:t xml:space="preserve">Task #2. </w:t>
      </w:r>
      <w:r w:rsidR="00E04A6C">
        <w:rPr>
          <w:b/>
          <w:i/>
          <w:color w:val="000000" w:themeColor="text1"/>
          <w:sz w:val="32"/>
          <w:lang w:val="en-US"/>
        </w:rPr>
        <w:t>Adding options menu</w:t>
      </w:r>
      <w:bookmarkEnd w:id="71"/>
    </w:p>
    <w:p w14:paraId="45BC48B8" w14:textId="7565E954" w:rsidR="002263A9" w:rsidRPr="00990400" w:rsidRDefault="002263A9" w:rsidP="002263A9">
      <w:pPr>
        <w:jc w:val="both"/>
        <w:rPr>
          <w:lang w:val="en-US"/>
        </w:rPr>
      </w:pPr>
      <w:r w:rsidRPr="00990400">
        <w:rPr>
          <w:lang w:val="en-US"/>
        </w:rPr>
        <w:t>Description of implementation (3-5 sentences)</w:t>
      </w:r>
      <w:r>
        <w:rPr>
          <w:lang w:val="en-US"/>
        </w:rPr>
        <w:t xml:space="preserve">. </w:t>
      </w:r>
      <w:r w:rsidR="00E04A6C">
        <w:rPr>
          <w:i/>
          <w:color w:val="C45911" w:themeColor="accent2" w:themeShade="BF"/>
          <w:lang w:val="en-US"/>
        </w:rPr>
        <w:t xml:space="preserve">Here I made a simple options menu for controlling effects and music sounds and if you wish to play a </w:t>
      </w:r>
      <w:proofErr w:type="spellStart"/>
      <w:r w:rsidR="00E04A6C">
        <w:rPr>
          <w:i/>
          <w:color w:val="C45911" w:themeColor="accent2" w:themeShade="BF"/>
          <w:lang w:val="en-US"/>
        </w:rPr>
        <w:t>fullscreen</w:t>
      </w:r>
      <w:proofErr w:type="spellEnd"/>
      <w:r w:rsidR="00E04A6C">
        <w:rPr>
          <w:i/>
          <w:color w:val="C45911" w:themeColor="accent2" w:themeShade="BF"/>
          <w:lang w:val="en-US"/>
        </w:rPr>
        <w:t xml:space="preserve"> or not game.</w:t>
      </w:r>
    </w:p>
    <w:p w14:paraId="633E88B1" w14:textId="77777777" w:rsidR="002263A9" w:rsidRPr="00990400" w:rsidRDefault="002263A9" w:rsidP="002263A9">
      <w:pPr>
        <w:rPr>
          <w:lang w:val="en-US"/>
        </w:rPr>
      </w:pPr>
    </w:p>
    <w:p w14:paraId="736FD9FB" w14:textId="77777777" w:rsidR="00E04A6C" w:rsidRDefault="002263A9" w:rsidP="00E04A6C">
      <w:pPr>
        <w:keepNext/>
        <w:jc w:val="center"/>
      </w:pPr>
      <w:r w:rsidRPr="00990400">
        <w:rPr>
          <w:noProof/>
          <w:lang w:val="en-US"/>
        </w:rPr>
        <w:lastRenderedPageBreak/>
        <mc:AlternateContent>
          <mc:Choice Requires="wpg">
            <w:drawing>
              <wp:inline distT="0" distB="0" distL="0" distR="0" wp14:anchorId="7F322573" wp14:editId="7343FA5C">
                <wp:extent cx="3343046" cy="2333548"/>
                <wp:effectExtent l="0" t="0" r="10160" b="10160"/>
                <wp:docPr id="56" name="Группа 56"/>
                <wp:cNvGraphicFramePr/>
                <a:graphic xmlns:a="http://schemas.openxmlformats.org/drawingml/2006/main">
                  <a:graphicData uri="http://schemas.microsoft.com/office/word/2010/wordprocessingGroup">
                    <wpg:wgp>
                      <wpg:cNvGrpSpPr/>
                      <wpg:grpSpPr>
                        <a:xfrm>
                          <a:off x="0" y="0"/>
                          <a:ext cx="3343046" cy="2333548"/>
                          <a:chOff x="0" y="0"/>
                          <a:chExt cx="3353158" cy="1732402"/>
                        </a:xfrm>
                      </wpg:grpSpPr>
                      <wps:wsp>
                        <wps:cNvPr id="57" name="Прямоугольник 57"/>
                        <wps:cNvSpPr/>
                        <wps:spPr>
                          <a:xfrm>
                            <a:off x="0" y="0"/>
                            <a:ext cx="3353158" cy="1732402"/>
                          </a:xfrm>
                          <a:prstGeom prst="rect">
                            <a:avLst/>
                          </a:prstGeom>
                          <a:solidFill>
                            <a:schemeClr val="bg1">
                              <a:lumMod val="75000"/>
                            </a:schemeClr>
                          </a:solidFill>
                          <a:ln>
                            <a:solidFill>
                              <a:schemeClr val="tx1">
                                <a:lumMod val="50000"/>
                                <a:lumOff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Надпись 58"/>
                        <wps:cNvSpPr txBox="1"/>
                        <wps:spPr>
                          <a:xfrm>
                            <a:off x="0" y="7064"/>
                            <a:ext cx="3158490" cy="1696631"/>
                          </a:xfrm>
                          <a:prstGeom prst="rect">
                            <a:avLst/>
                          </a:prstGeom>
                          <a:solidFill>
                            <a:schemeClr val="lt1"/>
                          </a:solidFill>
                          <a:ln w="6350">
                            <a:solidFill>
                              <a:prstClr val="black"/>
                            </a:solidFill>
                          </a:ln>
                        </wps:spPr>
                        <wps:txbx>
                          <w:txbxContent>
                            <w:p w14:paraId="1C52DD0E" w14:textId="7CD811CD" w:rsidR="002D0698" w:rsidRPr="00990400" w:rsidRDefault="00E04A6C" w:rsidP="002263A9">
                              <w:pPr>
                                <w:jc w:val="center"/>
                                <w:rPr>
                                  <w:lang w:val="en-US"/>
                                </w:rPr>
                              </w:pPr>
                              <w:r>
                                <w:rPr>
                                  <w:noProof/>
                                </w:rPr>
                                <w:drawing>
                                  <wp:inline distT="0" distB="0" distL="0" distR="0" wp14:anchorId="082FE6FD" wp14:editId="30BD3D5F">
                                    <wp:extent cx="2959100" cy="2187575"/>
                                    <wp:effectExtent l="0" t="0" r="0" b="3175"/>
                                    <wp:docPr id="1400703378" name="Paveikslėlis 1400703378" descr="Paveikslėlis, kuriame yra žinutė, grandinė, elektroniniai prietaisai&#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78" name="Paveikslėlis 1400703378" descr="Paveikslėlis, kuriame yra žinutė, grandinė, elektroniniai prietaisai&#10;&#10;Automatiškai sugeneruotas aprašymas"/>
                                            <pic:cNvPicPr/>
                                          </pic:nvPicPr>
                                          <pic:blipFill>
                                            <a:blip r:embed="rId32"/>
                                            <a:stretch>
                                              <a:fillRect/>
                                            </a:stretch>
                                          </pic:blipFill>
                                          <pic:spPr>
                                            <a:xfrm>
                                              <a:off x="0" y="0"/>
                                              <a:ext cx="2959100" cy="2187575"/>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F322573" id="Группа 56" o:spid="_x0000_s1110" style="width:263.25pt;height:183.75pt;mso-position-horizontal-relative:char;mso-position-vertical-relative:line" coordsize="33531,17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">
                <v:rect id="Прямоугольник 57" o:spid="_x0000_s1111" style="position:absolute;width:33531;height:17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" fillcolor="#bfbfbf [2412]" strokecolor="gray [1629]" strokeweight="1pt"/>
                <v:shape id="Надпись 58" o:spid="_x0000_s1112" type="#_x0000_t202" style="position:absolute;top:70;width:31584;height:169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" fillcolor="white [3201]" strokeweight=".5pt">
                  <v:textbox>
                    <w:txbxContent>
                      <w:p w14:paraId="1C52DD0E" w14:textId="7CD811CD" w:rsidR="002D0698" w:rsidRPr="00990400" w:rsidRDefault="00E04A6C" w:rsidP="002263A9">
                        <w:pPr>
                          <w:jc w:val="center"/>
                          <w:rPr>
                            <w:lang w:val="en-US"/>
                          </w:rPr>
                        </w:pPr>
                        <w:r>
                          <w:rPr>
                            <w:noProof/>
                          </w:rPr>
                          <w:drawing>
                            <wp:inline distT="0" distB="0" distL="0" distR="0" wp14:anchorId="082FE6FD" wp14:editId="30BD3D5F">
                              <wp:extent cx="2959100" cy="2187575"/>
                              <wp:effectExtent l="0" t="0" r="0" b="3175"/>
                              <wp:docPr id="1400703378" name="Paveikslėlis 1400703378" descr="Paveikslėlis, kuriame yra žinutė, grandinė, elektroniniai prietaisai&#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78" name="Paveikslėlis 1400703378" descr="Paveikslėlis, kuriame yra žinutė, grandinė, elektroniniai prietaisai&#10;&#10;Automatiškai sugeneruotas aprašymas"/>
                                      <pic:cNvPicPr/>
                                    </pic:nvPicPr>
                                    <pic:blipFill>
                                      <a:blip r:embed="rId33"/>
                                      <a:stretch>
                                        <a:fillRect/>
                                      </a:stretch>
                                    </pic:blipFill>
                                    <pic:spPr>
                                      <a:xfrm>
                                        <a:off x="0" y="0"/>
                                        <a:ext cx="2959100" cy="2187575"/>
                                      </a:xfrm>
                                      <a:prstGeom prst="rect">
                                        <a:avLst/>
                                      </a:prstGeom>
                                    </pic:spPr>
                                  </pic:pic>
                                </a:graphicData>
                              </a:graphic>
                            </wp:inline>
                          </w:drawing>
                        </w:r>
                      </w:p>
                    </w:txbxContent>
                  </v:textbox>
                </v:shape>
                <w10:anchorlock/>
              </v:group>
            </w:pict>
          </mc:Fallback>
        </mc:AlternateContent>
      </w:r>
    </w:p>
    <w:p w14:paraId="710EE3EF" w14:textId="210755CF" w:rsidR="002263A9" w:rsidRPr="00990400" w:rsidRDefault="00E04A6C" w:rsidP="00E04A6C">
      <w:pPr>
        <w:pStyle w:val="Antrat"/>
        <w:jc w:val="center"/>
        <w:rPr>
          <w:lang w:val="en-US"/>
        </w:rPr>
      </w:pPr>
      <w:bookmarkStart w:id="72" w:name="_Toc72692477"/>
      <w:proofErr w:type="spellStart"/>
      <w:r>
        <w:t>Figure</w:t>
      </w:r>
      <w:proofErr w:type="spellEnd"/>
      <w:r>
        <w:t xml:space="preserve"> </w:t>
      </w:r>
      <w:r>
        <w:fldChar w:fldCharType="begin"/>
      </w:r>
      <w:r>
        <w:instrText xml:space="preserve"> SEQ Figure \* ARABIC </w:instrText>
      </w:r>
      <w:r>
        <w:fldChar w:fldCharType="separate"/>
      </w:r>
      <w:r w:rsidR="00071371">
        <w:rPr>
          <w:noProof/>
        </w:rPr>
        <w:t>16</w:t>
      </w:r>
      <w:r>
        <w:fldChar w:fldCharType="end"/>
      </w:r>
      <w:r>
        <w:t xml:space="preserve"> </w:t>
      </w:r>
      <w:proofErr w:type="spellStart"/>
      <w:r>
        <w:t>Options</w:t>
      </w:r>
      <w:proofErr w:type="spellEnd"/>
      <w:r>
        <w:t xml:space="preserve"> menu</w:t>
      </w:r>
      <w:bookmarkEnd w:id="72"/>
    </w:p>
    <w:p w14:paraId="5B19BAA6" w14:textId="77777777" w:rsidR="002263A9" w:rsidRPr="00990400" w:rsidRDefault="002263A9" w:rsidP="002263A9">
      <w:pPr>
        <w:rPr>
          <w:lang w:val="en-US"/>
        </w:rPr>
      </w:pPr>
    </w:p>
    <w:p w14:paraId="051A5F67" w14:textId="77777777" w:rsidR="002263A9" w:rsidRPr="00990400" w:rsidRDefault="002263A9" w:rsidP="002263A9">
      <w:pPr>
        <w:rPr>
          <w:lang w:val="en-US"/>
        </w:rPr>
      </w:pPr>
    </w:p>
    <w:p w14:paraId="7EFCF4D2" w14:textId="77777777" w:rsidR="002263A9" w:rsidRPr="00990400" w:rsidRDefault="002263A9" w:rsidP="002263A9">
      <w:pPr>
        <w:rPr>
          <w:lang w:val="en-US"/>
        </w:rPr>
      </w:pPr>
      <w:r w:rsidRPr="00990400">
        <w:rPr>
          <w:noProof/>
          <w:lang w:val="en-US"/>
        </w:rPr>
        <mc:AlternateContent>
          <mc:Choice Requires="wpg">
            <w:drawing>
              <wp:inline distT="0" distB="0" distL="0" distR="0" wp14:anchorId="71F31BAB" wp14:editId="79D87A62">
                <wp:extent cx="5391150" cy="4095750"/>
                <wp:effectExtent l="0" t="0" r="19050" b="19050"/>
                <wp:docPr id="59" name="Группа 59"/>
                <wp:cNvGraphicFramePr/>
                <a:graphic xmlns:a="http://schemas.openxmlformats.org/drawingml/2006/main">
                  <a:graphicData uri="http://schemas.microsoft.com/office/word/2010/wordprocessingGroup">
                    <wpg:wgp>
                      <wpg:cNvGrpSpPr/>
                      <wpg:grpSpPr>
                        <a:xfrm>
                          <a:off x="0" y="0"/>
                          <a:ext cx="5391150" cy="4095750"/>
                          <a:chOff x="0" y="0"/>
                          <a:chExt cx="5954573" cy="914400"/>
                        </a:xfrm>
                      </wpg:grpSpPr>
                      <wps:wsp>
                        <wps:cNvPr id="60" name="Прямоугольник 60"/>
                        <wps:cNvSpPr/>
                        <wps:spPr>
                          <a:xfrm>
                            <a:off x="0" y="0"/>
                            <a:ext cx="5954573" cy="914400"/>
                          </a:xfrm>
                          <a:prstGeom prst="rect">
                            <a:avLst/>
                          </a:prstGeom>
                          <a:solidFill>
                            <a:schemeClr val="accent1">
                              <a:lumMod val="20000"/>
                              <a:lumOff val="80000"/>
                            </a:schemeClr>
                          </a:solidFill>
                          <a:ln>
                            <a:solidFill>
                              <a:schemeClr val="bg2">
                                <a:lumMod val="9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Надпись 61"/>
                        <wps:cNvSpPr txBox="1"/>
                        <wps:spPr>
                          <a:xfrm>
                            <a:off x="9553" y="0"/>
                            <a:ext cx="4532209" cy="887322"/>
                          </a:xfrm>
                          <a:prstGeom prst="rect">
                            <a:avLst/>
                          </a:prstGeom>
                          <a:solidFill>
                            <a:schemeClr val="lt1"/>
                          </a:solidFill>
                          <a:ln w="6350">
                            <a:solidFill>
                              <a:prstClr val="black"/>
                            </a:solidFill>
                          </a:ln>
                        </wps:spPr>
                        <wps:txbx>
                          <w:txbxContent>
                            <w:p w14:paraId="4EDD639F"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AudioMixer</w:t>
                              </w:r>
                              <w:proofErr w:type="spellEnd"/>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musicAudioMixer</w:t>
                              </w:r>
                              <w:proofErr w:type="spellEnd"/>
                              <w:r>
                                <w:rPr>
                                  <w:rFonts w:ascii="Consolas" w:eastAsiaTheme="minorHAnsi" w:hAnsi="Consolas" w:cs="Consolas"/>
                                  <w:color w:val="000000"/>
                                  <w:sz w:val="19"/>
                                  <w:szCs w:val="19"/>
                                  <w:lang w:val="en-US" w:eastAsia="en-US"/>
                                </w:rPr>
                                <w:t>;</w:t>
                              </w:r>
                              <w:proofErr w:type="gramEnd"/>
                            </w:p>
                            <w:p w14:paraId="1E43AD25"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AudioMixer</w:t>
                              </w:r>
                              <w:proofErr w:type="spellEnd"/>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effectsAudioMixer</w:t>
                              </w:r>
                              <w:proofErr w:type="spellEnd"/>
                              <w:r>
                                <w:rPr>
                                  <w:rFonts w:ascii="Consolas" w:eastAsiaTheme="minorHAnsi" w:hAnsi="Consolas" w:cs="Consolas"/>
                                  <w:color w:val="000000"/>
                                  <w:sz w:val="19"/>
                                  <w:szCs w:val="19"/>
                                  <w:lang w:val="en-US" w:eastAsia="en-US"/>
                                </w:rPr>
                                <w:t>;</w:t>
                              </w:r>
                              <w:proofErr w:type="gramEnd"/>
                            </w:p>
                            <w:p w14:paraId="25562AE0"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p>
                            <w:p w14:paraId="75B7A352"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Slider </w:t>
                              </w:r>
                              <w:proofErr w:type="spellStart"/>
                              <w:proofErr w:type="gramStart"/>
                              <w:r>
                                <w:rPr>
                                  <w:rFonts w:ascii="Consolas" w:eastAsiaTheme="minorHAnsi" w:hAnsi="Consolas" w:cs="Consolas"/>
                                  <w:color w:val="000000"/>
                                  <w:sz w:val="19"/>
                                  <w:szCs w:val="19"/>
                                  <w:lang w:val="en-US" w:eastAsia="en-US"/>
                                </w:rPr>
                                <w:t>musicSlider</w:t>
                              </w:r>
                              <w:proofErr w:type="spellEnd"/>
                              <w:r>
                                <w:rPr>
                                  <w:rFonts w:ascii="Consolas" w:eastAsiaTheme="minorHAnsi" w:hAnsi="Consolas" w:cs="Consolas"/>
                                  <w:color w:val="000000"/>
                                  <w:sz w:val="19"/>
                                  <w:szCs w:val="19"/>
                                  <w:lang w:val="en-US" w:eastAsia="en-US"/>
                                </w:rPr>
                                <w:t>;</w:t>
                              </w:r>
                              <w:proofErr w:type="gramEnd"/>
                            </w:p>
                            <w:p w14:paraId="210179BA"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Slider </w:t>
                              </w:r>
                              <w:proofErr w:type="spellStart"/>
                              <w:proofErr w:type="gramStart"/>
                              <w:r>
                                <w:rPr>
                                  <w:rFonts w:ascii="Consolas" w:eastAsiaTheme="minorHAnsi" w:hAnsi="Consolas" w:cs="Consolas"/>
                                  <w:color w:val="000000"/>
                                  <w:sz w:val="19"/>
                                  <w:szCs w:val="19"/>
                                  <w:lang w:val="en-US" w:eastAsia="en-US"/>
                                </w:rPr>
                                <w:t>effectSlider</w:t>
                              </w:r>
                              <w:proofErr w:type="spellEnd"/>
                              <w:r>
                                <w:rPr>
                                  <w:rFonts w:ascii="Consolas" w:eastAsiaTheme="minorHAnsi" w:hAnsi="Consolas" w:cs="Consolas"/>
                                  <w:color w:val="000000"/>
                                  <w:sz w:val="19"/>
                                  <w:szCs w:val="19"/>
                                  <w:lang w:val="en-US" w:eastAsia="en-US"/>
                                </w:rPr>
                                <w:t>;</w:t>
                              </w:r>
                              <w:proofErr w:type="gramEnd"/>
                            </w:p>
                            <w:p w14:paraId="50A78EA4"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p>
                            <w:p w14:paraId="4717FAA7"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p>
                            <w:p w14:paraId="7DF7A0AC"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SetVolumeMusic</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volume)</w:t>
                              </w:r>
                            </w:p>
                            <w:p w14:paraId="1FDBD5AE"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FA13CF7"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musicSlider.value</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00"/>
                                  <w:sz w:val="19"/>
                                  <w:szCs w:val="19"/>
                                  <w:lang w:val="en-US" w:eastAsia="en-US"/>
                                </w:rPr>
                                <w:t>volume;</w:t>
                              </w:r>
                              <w:proofErr w:type="gramEnd"/>
                            </w:p>
                            <w:p w14:paraId="77ACB7E1"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musicAudioMixer.SetFloat</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w:t>
                              </w:r>
                              <w:proofErr w:type="spellStart"/>
                              <w:r>
                                <w:rPr>
                                  <w:rFonts w:ascii="Consolas" w:eastAsiaTheme="minorHAnsi" w:hAnsi="Consolas" w:cs="Consolas"/>
                                  <w:color w:val="A31515"/>
                                  <w:sz w:val="19"/>
                                  <w:szCs w:val="19"/>
                                  <w:lang w:val="en-US" w:eastAsia="en-US"/>
                                </w:rPr>
                                <w:t>MusicVolume</w:t>
                              </w:r>
                              <w:proofErr w:type="spellEnd"/>
                              <w:r>
                                <w:rPr>
                                  <w:rFonts w:ascii="Consolas" w:eastAsiaTheme="minorHAnsi" w:hAnsi="Consolas" w:cs="Consolas"/>
                                  <w:color w:val="A31515"/>
                                  <w:sz w:val="19"/>
                                  <w:szCs w:val="19"/>
                                  <w:lang w:val="en-US" w:eastAsia="en-US"/>
                                </w:rPr>
                                <w:t>"</w:t>
                              </w:r>
                              <w:r>
                                <w:rPr>
                                  <w:rFonts w:ascii="Consolas" w:eastAsiaTheme="minorHAnsi" w:hAnsi="Consolas" w:cs="Consolas"/>
                                  <w:color w:val="000000"/>
                                  <w:sz w:val="19"/>
                                  <w:szCs w:val="19"/>
                                  <w:lang w:val="en-US" w:eastAsia="en-US"/>
                                </w:rPr>
                                <w:t>, volume</w:t>
                              </w:r>
                              <w:proofErr w:type="gramStart"/>
                              <w:r>
                                <w:rPr>
                                  <w:rFonts w:ascii="Consolas" w:eastAsiaTheme="minorHAnsi" w:hAnsi="Consolas" w:cs="Consolas"/>
                                  <w:color w:val="000000"/>
                                  <w:sz w:val="19"/>
                                  <w:szCs w:val="19"/>
                                  <w:lang w:val="en-US" w:eastAsia="en-US"/>
                                </w:rPr>
                                <w:t>);</w:t>
                              </w:r>
                              <w:proofErr w:type="gramEnd"/>
                            </w:p>
                            <w:p w14:paraId="38171F03"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A0D7BB2"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SetVolumeEffects</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volume)</w:t>
                              </w:r>
                            </w:p>
                            <w:p w14:paraId="224F520E"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80B9643"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effectSlider.value</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00"/>
                                  <w:sz w:val="19"/>
                                  <w:szCs w:val="19"/>
                                  <w:lang w:val="en-US" w:eastAsia="en-US"/>
                                </w:rPr>
                                <w:t>volume;</w:t>
                              </w:r>
                              <w:proofErr w:type="gramEnd"/>
                            </w:p>
                            <w:p w14:paraId="4F906480"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effectsAudioMixer.SetFloat</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w:t>
                              </w:r>
                              <w:proofErr w:type="spellStart"/>
                              <w:r>
                                <w:rPr>
                                  <w:rFonts w:ascii="Consolas" w:eastAsiaTheme="minorHAnsi" w:hAnsi="Consolas" w:cs="Consolas"/>
                                  <w:color w:val="A31515"/>
                                  <w:sz w:val="19"/>
                                  <w:szCs w:val="19"/>
                                  <w:lang w:val="en-US" w:eastAsia="en-US"/>
                                </w:rPr>
                                <w:t>EffectVolume</w:t>
                              </w:r>
                              <w:proofErr w:type="spellEnd"/>
                              <w:r>
                                <w:rPr>
                                  <w:rFonts w:ascii="Consolas" w:eastAsiaTheme="minorHAnsi" w:hAnsi="Consolas" w:cs="Consolas"/>
                                  <w:color w:val="A31515"/>
                                  <w:sz w:val="19"/>
                                  <w:szCs w:val="19"/>
                                  <w:lang w:val="en-US" w:eastAsia="en-US"/>
                                </w:rPr>
                                <w:t>"</w:t>
                              </w:r>
                              <w:r>
                                <w:rPr>
                                  <w:rFonts w:ascii="Consolas" w:eastAsiaTheme="minorHAnsi" w:hAnsi="Consolas" w:cs="Consolas"/>
                                  <w:color w:val="000000"/>
                                  <w:sz w:val="19"/>
                                  <w:szCs w:val="19"/>
                                  <w:lang w:val="en-US" w:eastAsia="en-US"/>
                                </w:rPr>
                                <w:t>, volume</w:t>
                              </w:r>
                              <w:proofErr w:type="gramStart"/>
                              <w:r>
                                <w:rPr>
                                  <w:rFonts w:ascii="Consolas" w:eastAsiaTheme="minorHAnsi" w:hAnsi="Consolas" w:cs="Consolas"/>
                                  <w:color w:val="000000"/>
                                  <w:sz w:val="19"/>
                                  <w:szCs w:val="19"/>
                                  <w:lang w:val="en-US" w:eastAsia="en-US"/>
                                </w:rPr>
                                <w:t>);</w:t>
                              </w:r>
                              <w:proofErr w:type="gramEnd"/>
                            </w:p>
                            <w:p w14:paraId="716C6C5F"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7866B99"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p>
                            <w:p w14:paraId="2ADACCC9"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p>
                            <w:p w14:paraId="26EF0CB1"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p>
                            <w:p w14:paraId="3BC6BBB1"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SetFullscreen</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isFullscreen</w:t>
                              </w:r>
                              <w:proofErr w:type="spellEnd"/>
                              <w:r>
                                <w:rPr>
                                  <w:rFonts w:ascii="Consolas" w:eastAsiaTheme="minorHAnsi" w:hAnsi="Consolas" w:cs="Consolas"/>
                                  <w:color w:val="000000"/>
                                  <w:sz w:val="19"/>
                                  <w:szCs w:val="19"/>
                                  <w:lang w:val="en-US" w:eastAsia="en-US"/>
                                </w:rPr>
                                <w:t>)</w:t>
                              </w:r>
                            </w:p>
                            <w:p w14:paraId="521B4386"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AFA5DCB"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Screen.fullScreen</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isFullscreen</w:t>
                              </w:r>
                              <w:proofErr w:type="spellEnd"/>
                              <w:r>
                                <w:rPr>
                                  <w:rFonts w:ascii="Consolas" w:eastAsiaTheme="minorHAnsi" w:hAnsi="Consolas" w:cs="Consolas"/>
                                  <w:color w:val="000000"/>
                                  <w:sz w:val="19"/>
                                  <w:szCs w:val="19"/>
                                  <w:lang w:val="en-US" w:eastAsia="en-US"/>
                                </w:rPr>
                                <w:t>;</w:t>
                              </w:r>
                              <w:proofErr w:type="gramEnd"/>
                            </w:p>
                            <w:p w14:paraId="7244A17A" w14:textId="71ED2715" w:rsidR="002D0698" w:rsidRPr="008251ED" w:rsidRDefault="00E04A6C" w:rsidP="00E04A6C">
                              <w:pPr>
                                <w:jc w:val="center"/>
                                <w:rPr>
                                  <w:lang w:val="en-US"/>
                                </w:rPr>
                              </w:pPr>
                              <w:r>
                                <w:rPr>
                                  <w:rFonts w:ascii="Consolas" w:eastAsiaTheme="minorHAnsi" w:hAnsi="Consolas" w:cs="Consolas"/>
                                  <w:color w:val="000000"/>
                                  <w:sz w:val="19"/>
                                  <w:szCs w:val="19"/>
                                  <w:lang w:val="en-US" w:eastAsia="en-US"/>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1F31BAB" id="Группа 59" o:spid="_x0000_s1113" style="width:424.5pt;height:322.5pt;mso-position-horizontal-relative:char;mso-position-vertical-relative:line" coordsize="59545,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">
                <v:rect id="Прямоугольник 60" o:spid="_x0000_s1114" style="position:absolute;width:59545;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" fillcolor="#d9e2f3 [660]" strokecolor="#cfcdcd [2894]" strokeweight="1pt"/>
                <v:shape id="Надпись 61" o:spid="_x0000_s1115" type="#_x0000_t202" style="position:absolute;left:95;width:45322;height:88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" fillcolor="white [3201]" strokeweight=".5pt">
                  <v:textbox>
                    <w:txbxContent>
                      <w:p w14:paraId="4EDD639F"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AudioMixer</w:t>
                        </w:r>
                        <w:proofErr w:type="spellEnd"/>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musicAudioMixer</w:t>
                        </w:r>
                        <w:proofErr w:type="spellEnd"/>
                        <w:r>
                          <w:rPr>
                            <w:rFonts w:ascii="Consolas" w:eastAsiaTheme="minorHAnsi" w:hAnsi="Consolas" w:cs="Consolas"/>
                            <w:color w:val="000000"/>
                            <w:sz w:val="19"/>
                            <w:szCs w:val="19"/>
                            <w:lang w:val="en-US" w:eastAsia="en-US"/>
                          </w:rPr>
                          <w:t>;</w:t>
                        </w:r>
                        <w:proofErr w:type="gramEnd"/>
                      </w:p>
                      <w:p w14:paraId="1E43AD25"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AudioMixer</w:t>
                        </w:r>
                        <w:proofErr w:type="spellEnd"/>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effectsAudioMixer</w:t>
                        </w:r>
                        <w:proofErr w:type="spellEnd"/>
                        <w:r>
                          <w:rPr>
                            <w:rFonts w:ascii="Consolas" w:eastAsiaTheme="minorHAnsi" w:hAnsi="Consolas" w:cs="Consolas"/>
                            <w:color w:val="000000"/>
                            <w:sz w:val="19"/>
                            <w:szCs w:val="19"/>
                            <w:lang w:val="en-US" w:eastAsia="en-US"/>
                          </w:rPr>
                          <w:t>;</w:t>
                        </w:r>
                        <w:proofErr w:type="gramEnd"/>
                      </w:p>
                      <w:p w14:paraId="25562AE0"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p>
                      <w:p w14:paraId="75B7A352"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Slider </w:t>
                        </w:r>
                        <w:proofErr w:type="spellStart"/>
                        <w:proofErr w:type="gramStart"/>
                        <w:r>
                          <w:rPr>
                            <w:rFonts w:ascii="Consolas" w:eastAsiaTheme="minorHAnsi" w:hAnsi="Consolas" w:cs="Consolas"/>
                            <w:color w:val="000000"/>
                            <w:sz w:val="19"/>
                            <w:szCs w:val="19"/>
                            <w:lang w:val="en-US" w:eastAsia="en-US"/>
                          </w:rPr>
                          <w:t>musicSlider</w:t>
                        </w:r>
                        <w:proofErr w:type="spellEnd"/>
                        <w:r>
                          <w:rPr>
                            <w:rFonts w:ascii="Consolas" w:eastAsiaTheme="minorHAnsi" w:hAnsi="Consolas" w:cs="Consolas"/>
                            <w:color w:val="000000"/>
                            <w:sz w:val="19"/>
                            <w:szCs w:val="19"/>
                            <w:lang w:val="en-US" w:eastAsia="en-US"/>
                          </w:rPr>
                          <w:t>;</w:t>
                        </w:r>
                        <w:proofErr w:type="gramEnd"/>
                      </w:p>
                      <w:p w14:paraId="210179BA"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Slider </w:t>
                        </w:r>
                        <w:proofErr w:type="spellStart"/>
                        <w:proofErr w:type="gramStart"/>
                        <w:r>
                          <w:rPr>
                            <w:rFonts w:ascii="Consolas" w:eastAsiaTheme="minorHAnsi" w:hAnsi="Consolas" w:cs="Consolas"/>
                            <w:color w:val="000000"/>
                            <w:sz w:val="19"/>
                            <w:szCs w:val="19"/>
                            <w:lang w:val="en-US" w:eastAsia="en-US"/>
                          </w:rPr>
                          <w:t>effectSlider</w:t>
                        </w:r>
                        <w:proofErr w:type="spellEnd"/>
                        <w:r>
                          <w:rPr>
                            <w:rFonts w:ascii="Consolas" w:eastAsiaTheme="minorHAnsi" w:hAnsi="Consolas" w:cs="Consolas"/>
                            <w:color w:val="000000"/>
                            <w:sz w:val="19"/>
                            <w:szCs w:val="19"/>
                            <w:lang w:val="en-US" w:eastAsia="en-US"/>
                          </w:rPr>
                          <w:t>;</w:t>
                        </w:r>
                        <w:proofErr w:type="gramEnd"/>
                      </w:p>
                      <w:p w14:paraId="50A78EA4"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p>
                      <w:p w14:paraId="4717FAA7"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p>
                      <w:p w14:paraId="7DF7A0AC"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SetVolumeMusic</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volume)</w:t>
                        </w:r>
                      </w:p>
                      <w:p w14:paraId="1FDBD5AE"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FA13CF7"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musicSlider.value</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00"/>
                            <w:sz w:val="19"/>
                            <w:szCs w:val="19"/>
                            <w:lang w:val="en-US" w:eastAsia="en-US"/>
                          </w:rPr>
                          <w:t>volume;</w:t>
                        </w:r>
                        <w:proofErr w:type="gramEnd"/>
                      </w:p>
                      <w:p w14:paraId="77ACB7E1"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musicAudioMixer.SetFloat</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w:t>
                        </w:r>
                        <w:proofErr w:type="spellStart"/>
                        <w:r>
                          <w:rPr>
                            <w:rFonts w:ascii="Consolas" w:eastAsiaTheme="minorHAnsi" w:hAnsi="Consolas" w:cs="Consolas"/>
                            <w:color w:val="A31515"/>
                            <w:sz w:val="19"/>
                            <w:szCs w:val="19"/>
                            <w:lang w:val="en-US" w:eastAsia="en-US"/>
                          </w:rPr>
                          <w:t>MusicVolume</w:t>
                        </w:r>
                        <w:proofErr w:type="spellEnd"/>
                        <w:r>
                          <w:rPr>
                            <w:rFonts w:ascii="Consolas" w:eastAsiaTheme="minorHAnsi" w:hAnsi="Consolas" w:cs="Consolas"/>
                            <w:color w:val="A31515"/>
                            <w:sz w:val="19"/>
                            <w:szCs w:val="19"/>
                            <w:lang w:val="en-US" w:eastAsia="en-US"/>
                          </w:rPr>
                          <w:t>"</w:t>
                        </w:r>
                        <w:r>
                          <w:rPr>
                            <w:rFonts w:ascii="Consolas" w:eastAsiaTheme="minorHAnsi" w:hAnsi="Consolas" w:cs="Consolas"/>
                            <w:color w:val="000000"/>
                            <w:sz w:val="19"/>
                            <w:szCs w:val="19"/>
                            <w:lang w:val="en-US" w:eastAsia="en-US"/>
                          </w:rPr>
                          <w:t>, volume</w:t>
                        </w:r>
                        <w:proofErr w:type="gramStart"/>
                        <w:r>
                          <w:rPr>
                            <w:rFonts w:ascii="Consolas" w:eastAsiaTheme="minorHAnsi" w:hAnsi="Consolas" w:cs="Consolas"/>
                            <w:color w:val="000000"/>
                            <w:sz w:val="19"/>
                            <w:szCs w:val="19"/>
                            <w:lang w:val="en-US" w:eastAsia="en-US"/>
                          </w:rPr>
                          <w:t>);</w:t>
                        </w:r>
                        <w:proofErr w:type="gramEnd"/>
                      </w:p>
                      <w:p w14:paraId="38171F03"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A0D7BB2"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SetVolumeEffects</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volume)</w:t>
                        </w:r>
                      </w:p>
                      <w:p w14:paraId="224F520E"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80B9643"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effectSlider.value</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00"/>
                            <w:sz w:val="19"/>
                            <w:szCs w:val="19"/>
                            <w:lang w:val="en-US" w:eastAsia="en-US"/>
                          </w:rPr>
                          <w:t>volume;</w:t>
                        </w:r>
                        <w:proofErr w:type="gramEnd"/>
                      </w:p>
                      <w:p w14:paraId="4F906480"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effectsAudioMixer.SetFloat</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w:t>
                        </w:r>
                        <w:proofErr w:type="spellStart"/>
                        <w:r>
                          <w:rPr>
                            <w:rFonts w:ascii="Consolas" w:eastAsiaTheme="minorHAnsi" w:hAnsi="Consolas" w:cs="Consolas"/>
                            <w:color w:val="A31515"/>
                            <w:sz w:val="19"/>
                            <w:szCs w:val="19"/>
                            <w:lang w:val="en-US" w:eastAsia="en-US"/>
                          </w:rPr>
                          <w:t>EffectVolume</w:t>
                        </w:r>
                        <w:proofErr w:type="spellEnd"/>
                        <w:r>
                          <w:rPr>
                            <w:rFonts w:ascii="Consolas" w:eastAsiaTheme="minorHAnsi" w:hAnsi="Consolas" w:cs="Consolas"/>
                            <w:color w:val="A31515"/>
                            <w:sz w:val="19"/>
                            <w:szCs w:val="19"/>
                            <w:lang w:val="en-US" w:eastAsia="en-US"/>
                          </w:rPr>
                          <w:t>"</w:t>
                        </w:r>
                        <w:r>
                          <w:rPr>
                            <w:rFonts w:ascii="Consolas" w:eastAsiaTheme="minorHAnsi" w:hAnsi="Consolas" w:cs="Consolas"/>
                            <w:color w:val="000000"/>
                            <w:sz w:val="19"/>
                            <w:szCs w:val="19"/>
                            <w:lang w:val="en-US" w:eastAsia="en-US"/>
                          </w:rPr>
                          <w:t>, volume</w:t>
                        </w:r>
                        <w:proofErr w:type="gramStart"/>
                        <w:r>
                          <w:rPr>
                            <w:rFonts w:ascii="Consolas" w:eastAsiaTheme="minorHAnsi" w:hAnsi="Consolas" w:cs="Consolas"/>
                            <w:color w:val="000000"/>
                            <w:sz w:val="19"/>
                            <w:szCs w:val="19"/>
                            <w:lang w:val="en-US" w:eastAsia="en-US"/>
                          </w:rPr>
                          <w:t>);</w:t>
                        </w:r>
                        <w:proofErr w:type="gramEnd"/>
                      </w:p>
                      <w:p w14:paraId="716C6C5F"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7866B99"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p>
                      <w:p w14:paraId="2ADACCC9"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p>
                      <w:p w14:paraId="26EF0CB1"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p>
                      <w:p w14:paraId="3BC6BBB1"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SetFullscreen</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isFullscreen</w:t>
                        </w:r>
                        <w:proofErr w:type="spellEnd"/>
                        <w:r>
                          <w:rPr>
                            <w:rFonts w:ascii="Consolas" w:eastAsiaTheme="minorHAnsi" w:hAnsi="Consolas" w:cs="Consolas"/>
                            <w:color w:val="000000"/>
                            <w:sz w:val="19"/>
                            <w:szCs w:val="19"/>
                            <w:lang w:val="en-US" w:eastAsia="en-US"/>
                          </w:rPr>
                          <w:t>)</w:t>
                        </w:r>
                      </w:p>
                      <w:p w14:paraId="521B4386"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AFA5DCB" w14:textId="77777777" w:rsidR="00E04A6C" w:rsidRDefault="00E04A6C" w:rsidP="00E04A6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Screen.fullScreen</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isFullscreen</w:t>
                        </w:r>
                        <w:proofErr w:type="spellEnd"/>
                        <w:r>
                          <w:rPr>
                            <w:rFonts w:ascii="Consolas" w:eastAsiaTheme="minorHAnsi" w:hAnsi="Consolas" w:cs="Consolas"/>
                            <w:color w:val="000000"/>
                            <w:sz w:val="19"/>
                            <w:szCs w:val="19"/>
                            <w:lang w:val="en-US" w:eastAsia="en-US"/>
                          </w:rPr>
                          <w:t>;</w:t>
                        </w:r>
                        <w:proofErr w:type="gramEnd"/>
                      </w:p>
                      <w:p w14:paraId="7244A17A" w14:textId="71ED2715" w:rsidR="002D0698" w:rsidRPr="008251ED" w:rsidRDefault="00E04A6C" w:rsidP="00E04A6C">
                        <w:pPr>
                          <w:jc w:val="center"/>
                          <w:rPr>
                            <w:lang w:val="en-US"/>
                          </w:rPr>
                        </w:pPr>
                        <w:r>
                          <w:rPr>
                            <w:rFonts w:ascii="Consolas" w:eastAsiaTheme="minorHAnsi" w:hAnsi="Consolas" w:cs="Consolas"/>
                            <w:color w:val="000000"/>
                            <w:sz w:val="19"/>
                            <w:szCs w:val="19"/>
                            <w:lang w:val="en-US" w:eastAsia="en-US"/>
                          </w:rPr>
                          <w:t xml:space="preserve">    }</w:t>
                        </w:r>
                      </w:p>
                    </w:txbxContent>
                  </v:textbox>
                </v:shape>
                <w10:anchorlock/>
              </v:group>
            </w:pict>
          </mc:Fallback>
        </mc:AlternateContent>
      </w:r>
    </w:p>
    <w:p w14:paraId="4949246F" w14:textId="67F38700" w:rsidR="002263A9" w:rsidRPr="00990400" w:rsidRDefault="002263A9" w:rsidP="002263A9">
      <w:pPr>
        <w:pStyle w:val="Antrat"/>
        <w:jc w:val="center"/>
        <w:rPr>
          <w:lang w:val="en-US"/>
        </w:rPr>
      </w:pPr>
      <w:bookmarkStart w:id="73" w:name="_Toc65511696"/>
      <w:bookmarkStart w:id="74" w:name="_Toc65511814"/>
      <w:bookmarkStart w:id="75" w:name="_Toc72692504"/>
      <w:r w:rsidRPr="00990400">
        <w:rPr>
          <w:lang w:val="en-US"/>
        </w:rPr>
        <w:t xml:space="preserve">Table </w:t>
      </w:r>
      <w:r w:rsidR="009A2FC6">
        <w:rPr>
          <w:lang w:val="en-US"/>
        </w:rPr>
        <w:fldChar w:fldCharType="begin"/>
      </w:r>
      <w:r w:rsidR="009A2FC6">
        <w:rPr>
          <w:lang w:val="en-US"/>
        </w:rPr>
        <w:instrText xml:space="preserve"> SEQ Table \* ARABIC </w:instrText>
      </w:r>
      <w:r w:rsidR="009A2FC6">
        <w:rPr>
          <w:lang w:val="en-US"/>
        </w:rPr>
        <w:fldChar w:fldCharType="separate"/>
      </w:r>
      <w:r w:rsidR="00071371">
        <w:rPr>
          <w:noProof/>
          <w:lang w:val="en-US"/>
        </w:rPr>
        <w:t>18</w:t>
      </w:r>
      <w:r w:rsidR="009A2FC6">
        <w:rPr>
          <w:lang w:val="en-US"/>
        </w:rPr>
        <w:fldChar w:fldCharType="end"/>
      </w:r>
      <w:r w:rsidRPr="00990400">
        <w:rPr>
          <w:lang w:val="en-US"/>
        </w:rPr>
        <w:t xml:space="preserve">. </w:t>
      </w:r>
      <w:bookmarkEnd w:id="73"/>
      <w:bookmarkEnd w:id="74"/>
      <w:r w:rsidR="00E04A6C">
        <w:rPr>
          <w:lang w:val="en-US"/>
        </w:rPr>
        <w:t>Settings controller</w:t>
      </w:r>
      <w:bookmarkEnd w:id="75"/>
    </w:p>
    <w:p w14:paraId="160791D1" w14:textId="77777777" w:rsidR="002263A9" w:rsidRPr="00990400" w:rsidRDefault="002263A9" w:rsidP="002263A9">
      <w:pPr>
        <w:rPr>
          <w:lang w:val="en-US"/>
        </w:rPr>
      </w:pPr>
    </w:p>
    <w:p w14:paraId="3B71AA16" w14:textId="74755F7E" w:rsidR="002263A9" w:rsidRPr="00990400" w:rsidRDefault="002263A9" w:rsidP="002263A9">
      <w:pPr>
        <w:pStyle w:val="Antrat2"/>
        <w:rPr>
          <w:b/>
          <w:color w:val="000000" w:themeColor="text1"/>
          <w:sz w:val="32"/>
          <w:lang w:val="en-US"/>
        </w:rPr>
      </w:pPr>
      <w:bookmarkStart w:id="76" w:name="_Toc72692452"/>
      <w:r w:rsidRPr="00990400">
        <w:rPr>
          <w:b/>
          <w:color w:val="000000" w:themeColor="text1"/>
          <w:sz w:val="32"/>
          <w:lang w:val="en-US"/>
        </w:rPr>
        <w:t xml:space="preserve">Task #3. </w:t>
      </w:r>
      <w:r w:rsidR="00351208">
        <w:rPr>
          <w:b/>
          <w:i/>
          <w:color w:val="000000" w:themeColor="text1"/>
          <w:sz w:val="32"/>
          <w:lang w:val="en-US"/>
        </w:rPr>
        <w:t>Adding GUI</w:t>
      </w:r>
      <w:bookmarkEnd w:id="76"/>
    </w:p>
    <w:p w14:paraId="1296D973" w14:textId="42677E7A" w:rsidR="002263A9" w:rsidRPr="00990400" w:rsidRDefault="002263A9" w:rsidP="002263A9">
      <w:pPr>
        <w:rPr>
          <w:lang w:val="en-US"/>
        </w:rPr>
      </w:pPr>
      <w:r w:rsidRPr="00990400">
        <w:rPr>
          <w:lang w:val="en-US"/>
        </w:rPr>
        <w:t>Description of implementation (3-5 sentences)</w:t>
      </w:r>
      <w:r w:rsidR="002A0DAA">
        <w:rPr>
          <w:lang w:val="en-US"/>
        </w:rPr>
        <w:t xml:space="preserve">. </w:t>
      </w:r>
      <w:r w:rsidR="00351208">
        <w:rPr>
          <w:rFonts w:asciiTheme="minorHAnsi" w:hAnsiTheme="minorHAnsi" w:cs="Arial"/>
          <w:i/>
          <w:color w:val="C45911" w:themeColor="accent2" w:themeShade="BF"/>
          <w:shd w:val="clear" w:color="auto" w:fill="FFFFFF"/>
          <w:lang w:val="en-US"/>
        </w:rPr>
        <w:t xml:space="preserve">I have added a simple text GUI which best fits my needs. It has a timer, points, health point, </w:t>
      </w:r>
      <w:proofErr w:type="gramStart"/>
      <w:r w:rsidR="00351208">
        <w:rPr>
          <w:rFonts w:asciiTheme="minorHAnsi" w:hAnsiTheme="minorHAnsi" w:cs="Arial"/>
          <w:i/>
          <w:color w:val="C45911" w:themeColor="accent2" w:themeShade="BF"/>
          <w:shd w:val="clear" w:color="auto" w:fill="FFFFFF"/>
          <w:lang w:val="en-US"/>
        </w:rPr>
        <w:t>stamina</w:t>
      </w:r>
      <w:proofErr w:type="gramEnd"/>
      <w:r w:rsidR="00351208">
        <w:rPr>
          <w:rFonts w:asciiTheme="minorHAnsi" w:hAnsiTheme="minorHAnsi" w:cs="Arial"/>
          <w:i/>
          <w:color w:val="C45911" w:themeColor="accent2" w:themeShade="BF"/>
          <w:shd w:val="clear" w:color="auto" w:fill="FFFFFF"/>
          <w:lang w:val="en-US"/>
        </w:rPr>
        <w:t xml:space="preserve"> and ammo.</w:t>
      </w:r>
    </w:p>
    <w:p w14:paraId="4020C0E2" w14:textId="77777777" w:rsidR="002263A9" w:rsidRPr="00990400" w:rsidRDefault="002263A9" w:rsidP="002263A9">
      <w:pPr>
        <w:rPr>
          <w:lang w:val="en-US"/>
        </w:rPr>
      </w:pPr>
    </w:p>
    <w:p w14:paraId="4394691B" w14:textId="77777777" w:rsidR="002263A9" w:rsidRPr="00990400" w:rsidRDefault="002263A9" w:rsidP="002263A9">
      <w:pPr>
        <w:jc w:val="center"/>
        <w:rPr>
          <w:lang w:val="en-US"/>
        </w:rPr>
      </w:pPr>
      <w:r w:rsidRPr="00990400">
        <w:rPr>
          <w:noProof/>
          <w:lang w:val="en-US"/>
        </w:rPr>
        <w:lastRenderedPageBreak/>
        <mc:AlternateContent>
          <mc:Choice Requires="wpg">
            <w:drawing>
              <wp:inline distT="0" distB="0" distL="0" distR="0" wp14:anchorId="48C81652" wp14:editId="7C65335B">
                <wp:extent cx="6086475" cy="1933575"/>
                <wp:effectExtent l="0" t="0" r="28575" b="28575"/>
                <wp:docPr id="62" name="Группа 62"/>
                <wp:cNvGraphicFramePr/>
                <a:graphic xmlns:a="http://schemas.openxmlformats.org/drawingml/2006/main">
                  <a:graphicData uri="http://schemas.microsoft.com/office/word/2010/wordprocessingGroup">
                    <wpg:wgp>
                      <wpg:cNvGrpSpPr/>
                      <wpg:grpSpPr>
                        <a:xfrm>
                          <a:off x="0" y="0"/>
                          <a:ext cx="6086475" cy="1933575"/>
                          <a:chOff x="0" y="-1"/>
                          <a:chExt cx="6324623" cy="1760744"/>
                        </a:xfrm>
                      </wpg:grpSpPr>
                      <wps:wsp>
                        <wps:cNvPr id="63" name="Прямоугольник 63"/>
                        <wps:cNvSpPr/>
                        <wps:spPr>
                          <a:xfrm>
                            <a:off x="0" y="-1"/>
                            <a:ext cx="6324623" cy="1760744"/>
                          </a:xfrm>
                          <a:prstGeom prst="rect">
                            <a:avLst/>
                          </a:prstGeom>
                          <a:solidFill>
                            <a:schemeClr val="bg1">
                              <a:lumMod val="75000"/>
                            </a:schemeClr>
                          </a:solidFill>
                          <a:ln>
                            <a:solidFill>
                              <a:schemeClr val="tx1">
                                <a:lumMod val="50000"/>
                                <a:lumOff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703296" name="Надпись 1400703296"/>
                        <wps:cNvSpPr txBox="1"/>
                        <wps:spPr>
                          <a:xfrm>
                            <a:off x="38204" y="49476"/>
                            <a:ext cx="6175498" cy="1128148"/>
                          </a:xfrm>
                          <a:prstGeom prst="rect">
                            <a:avLst/>
                          </a:prstGeom>
                          <a:solidFill>
                            <a:schemeClr val="lt1"/>
                          </a:solidFill>
                          <a:ln w="6350">
                            <a:solidFill>
                              <a:prstClr val="black"/>
                            </a:solidFill>
                          </a:ln>
                        </wps:spPr>
                        <wps:txbx>
                          <w:txbxContent>
                            <w:p w14:paraId="1AFC024B" w14:textId="3F2DB618" w:rsidR="002D0698" w:rsidRPr="00990400" w:rsidRDefault="00351208" w:rsidP="002263A9">
                              <w:pPr>
                                <w:jc w:val="center"/>
                                <w:rPr>
                                  <w:lang w:val="en-US"/>
                                </w:rPr>
                              </w:pPr>
                              <w:r>
                                <w:rPr>
                                  <w:noProof/>
                                </w:rPr>
                                <w:drawing>
                                  <wp:inline distT="0" distB="0" distL="0" distR="0" wp14:anchorId="57AF9786" wp14:editId="7FC2091A">
                                    <wp:extent cx="5793740" cy="779145"/>
                                    <wp:effectExtent l="0" t="0" r="0" b="1905"/>
                                    <wp:docPr id="1400703379" name="Paveikslėlis 140070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3740" cy="779145"/>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8C81652" id="Группа 62" o:spid="_x0000_s1116" style="width:479.25pt;height:152.25pt;mso-position-horizontal-relative:char;mso-position-vertical-relative:line" coordorigin="" coordsize="63246,17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">
                <v:rect id="Прямоугольник 63" o:spid="_x0000_s1117" style="position:absolute;width:63246;height:17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" fillcolor="#bfbfbf [2412]" strokecolor="gray [1629]" strokeweight="1pt"/>
                <v:shape id="Надпись 1400703296" o:spid="_x0000_s1118" type="#_x0000_t202" style="position:absolute;left:382;top:494;width:61755;height:112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" fillcolor="white [3201]" strokeweight=".5pt">
                  <v:textbox>
                    <w:txbxContent>
                      <w:p w14:paraId="1AFC024B" w14:textId="3F2DB618" w:rsidR="002D0698" w:rsidRPr="00990400" w:rsidRDefault="00351208" w:rsidP="002263A9">
                        <w:pPr>
                          <w:jc w:val="center"/>
                          <w:rPr>
                            <w:lang w:val="en-US"/>
                          </w:rPr>
                        </w:pPr>
                        <w:r>
                          <w:rPr>
                            <w:noProof/>
                          </w:rPr>
                          <w:drawing>
                            <wp:inline distT="0" distB="0" distL="0" distR="0" wp14:anchorId="57AF9786" wp14:editId="7FC2091A">
                              <wp:extent cx="5793740" cy="779145"/>
                              <wp:effectExtent l="0" t="0" r="0" b="1905"/>
                              <wp:docPr id="1400703379" name="Paveikslėlis 140070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3740" cy="779145"/>
                                      </a:xfrm>
                                      <a:prstGeom prst="rect">
                                        <a:avLst/>
                                      </a:prstGeom>
                                    </pic:spPr>
                                  </pic:pic>
                                </a:graphicData>
                              </a:graphic>
                            </wp:inline>
                          </w:drawing>
                        </w:r>
                      </w:p>
                    </w:txbxContent>
                  </v:textbox>
                </v:shape>
                <w10:anchorlock/>
              </v:group>
            </w:pict>
          </mc:Fallback>
        </mc:AlternateContent>
      </w:r>
    </w:p>
    <w:p w14:paraId="2F9103D5" w14:textId="5D03DC8A" w:rsidR="002263A9" w:rsidRPr="00990400" w:rsidRDefault="002263A9" w:rsidP="002263A9">
      <w:pPr>
        <w:pStyle w:val="Antrat"/>
        <w:jc w:val="center"/>
        <w:rPr>
          <w:b w:val="0"/>
          <w:lang w:val="en-US"/>
        </w:rPr>
      </w:pPr>
      <w:bookmarkStart w:id="77" w:name="_Toc192410"/>
      <w:bookmarkStart w:id="78" w:name="_Toc65511804"/>
      <w:bookmarkStart w:id="79" w:name="_Toc72692478"/>
      <w:r w:rsidRPr="00990400">
        <w:rPr>
          <w:lang w:val="en-US"/>
        </w:rPr>
        <w:t xml:space="preserve">Figure </w:t>
      </w:r>
      <w:r w:rsidRPr="00990400">
        <w:rPr>
          <w:lang w:val="en-US"/>
        </w:rPr>
        <w:fldChar w:fldCharType="begin"/>
      </w:r>
      <w:r w:rsidRPr="00990400">
        <w:rPr>
          <w:lang w:val="en-US"/>
        </w:rPr>
        <w:instrText xml:space="preserve"> SEQ Figure \* ARABIC </w:instrText>
      </w:r>
      <w:r w:rsidRPr="00990400">
        <w:rPr>
          <w:lang w:val="en-US"/>
        </w:rPr>
        <w:fldChar w:fldCharType="separate"/>
      </w:r>
      <w:r w:rsidR="00071371">
        <w:rPr>
          <w:noProof/>
          <w:lang w:val="en-US"/>
        </w:rPr>
        <w:t>17</w:t>
      </w:r>
      <w:r w:rsidRPr="00990400">
        <w:rPr>
          <w:lang w:val="en-US"/>
        </w:rPr>
        <w:fldChar w:fldCharType="end"/>
      </w:r>
      <w:bookmarkEnd w:id="77"/>
      <w:bookmarkEnd w:id="78"/>
      <w:r w:rsidR="00351208">
        <w:rPr>
          <w:lang w:val="en-US"/>
        </w:rPr>
        <w:t>. GUI</w:t>
      </w:r>
      <w:bookmarkEnd w:id="79"/>
    </w:p>
    <w:p w14:paraId="694CBFBE" w14:textId="77777777" w:rsidR="002263A9" w:rsidRPr="00990400" w:rsidRDefault="002263A9" w:rsidP="002263A9">
      <w:pPr>
        <w:rPr>
          <w:lang w:val="en-US"/>
        </w:rPr>
      </w:pPr>
    </w:p>
    <w:p w14:paraId="4064D329" w14:textId="77777777" w:rsidR="002263A9" w:rsidRPr="00990400" w:rsidRDefault="002263A9" w:rsidP="002263A9">
      <w:pPr>
        <w:rPr>
          <w:lang w:val="en-US"/>
        </w:rPr>
      </w:pPr>
      <w:r w:rsidRPr="00990400">
        <w:rPr>
          <w:lang w:val="en-US"/>
        </w:rPr>
        <w:t>In the case of using functions, the description of each main function should be completed with the source code FRAGMENTS (the functions should be indexed in a separate table of contents</w:t>
      </w:r>
      <w:proofErr w:type="gramStart"/>
      <w:r w:rsidRPr="00990400">
        <w:rPr>
          <w:lang w:val="en-US"/>
        </w:rPr>
        <w:t>);</w:t>
      </w:r>
      <w:proofErr w:type="gramEnd"/>
    </w:p>
    <w:p w14:paraId="77059E63" w14:textId="77777777" w:rsidR="002263A9" w:rsidRPr="00990400" w:rsidRDefault="002263A9" w:rsidP="002263A9">
      <w:pPr>
        <w:rPr>
          <w:lang w:val="en-US"/>
        </w:rPr>
      </w:pPr>
      <w:r w:rsidRPr="00990400">
        <w:rPr>
          <w:noProof/>
          <w:lang w:val="en-US"/>
        </w:rPr>
        <mc:AlternateContent>
          <mc:Choice Requires="wpg">
            <w:drawing>
              <wp:inline distT="0" distB="0" distL="0" distR="0" wp14:anchorId="74B91BB4" wp14:editId="55ADEF95">
                <wp:extent cx="5505450" cy="5905500"/>
                <wp:effectExtent l="0" t="0" r="19050" b="19050"/>
                <wp:docPr id="1400703297" name="Группа 1400703297"/>
                <wp:cNvGraphicFramePr/>
                <a:graphic xmlns:a="http://schemas.openxmlformats.org/drawingml/2006/main">
                  <a:graphicData uri="http://schemas.microsoft.com/office/word/2010/wordprocessingGroup">
                    <wpg:wgp>
                      <wpg:cNvGrpSpPr/>
                      <wpg:grpSpPr>
                        <a:xfrm>
                          <a:off x="0" y="0"/>
                          <a:ext cx="5505450" cy="5905500"/>
                          <a:chOff x="0" y="0"/>
                          <a:chExt cx="5954573" cy="914400"/>
                        </a:xfrm>
                      </wpg:grpSpPr>
                      <wps:wsp>
                        <wps:cNvPr id="1400703298" name="Прямоугольник 1400703298"/>
                        <wps:cNvSpPr/>
                        <wps:spPr>
                          <a:xfrm>
                            <a:off x="0" y="0"/>
                            <a:ext cx="5954573" cy="914400"/>
                          </a:xfrm>
                          <a:prstGeom prst="rect">
                            <a:avLst/>
                          </a:prstGeom>
                          <a:solidFill>
                            <a:schemeClr val="accent1">
                              <a:lumMod val="20000"/>
                              <a:lumOff val="80000"/>
                            </a:schemeClr>
                          </a:solidFill>
                          <a:ln>
                            <a:solidFill>
                              <a:schemeClr val="bg2">
                                <a:lumMod val="9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703299" name="Надпись 1400703299"/>
                        <wps:cNvSpPr txBox="1"/>
                        <wps:spPr>
                          <a:xfrm>
                            <a:off x="95528" y="9539"/>
                            <a:ext cx="5385901" cy="899872"/>
                          </a:xfrm>
                          <a:prstGeom prst="rect">
                            <a:avLst/>
                          </a:prstGeom>
                          <a:solidFill>
                            <a:schemeClr val="lt1"/>
                          </a:solidFill>
                          <a:ln w="6350">
                            <a:solidFill>
                              <a:prstClr val="black"/>
                            </a:solidFill>
                          </a:ln>
                        </wps:spPr>
                        <wps:txbx>
                          <w:txbxContent>
                            <w:p w14:paraId="22CBCAA6"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FF"/>
                                  <w:sz w:val="14"/>
                                  <w:szCs w:val="14"/>
                                  <w:lang w:val="en-US" w:eastAsia="en-US"/>
                                </w:rPr>
                                <w:t>public</w:t>
                              </w: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void</w:t>
                              </w:r>
                              <w:r w:rsidRPr="00351208">
                                <w:rPr>
                                  <w:rFonts w:ascii="Consolas" w:eastAsiaTheme="minorHAnsi" w:hAnsi="Consolas" w:cs="Consolas"/>
                                  <w:color w:val="000000"/>
                                  <w:sz w:val="14"/>
                                  <w:szCs w:val="14"/>
                                  <w:lang w:val="en-US" w:eastAsia="en-US"/>
                                </w:rPr>
                                <w:t xml:space="preserve"> </w:t>
                              </w:r>
                              <w:proofErr w:type="spellStart"/>
                              <w:proofErr w:type="gramStart"/>
                              <w:r w:rsidRPr="00351208">
                                <w:rPr>
                                  <w:rFonts w:ascii="Consolas" w:eastAsiaTheme="minorHAnsi" w:hAnsi="Consolas" w:cs="Consolas"/>
                                  <w:color w:val="000000"/>
                                  <w:sz w:val="14"/>
                                  <w:szCs w:val="14"/>
                                  <w:lang w:val="en-US" w:eastAsia="en-US"/>
                                </w:rPr>
                                <w:t>AddPoints</w:t>
                              </w:r>
                              <w:proofErr w:type="spellEnd"/>
                              <w:r w:rsidRPr="00351208">
                                <w:rPr>
                                  <w:rFonts w:ascii="Consolas" w:eastAsiaTheme="minorHAnsi" w:hAnsi="Consolas" w:cs="Consolas"/>
                                  <w:color w:val="000000"/>
                                  <w:sz w:val="14"/>
                                  <w:szCs w:val="14"/>
                                  <w:lang w:val="en-US" w:eastAsia="en-US"/>
                                </w:rPr>
                                <w:t>(</w:t>
                              </w:r>
                              <w:proofErr w:type="gramEnd"/>
                              <w:r w:rsidRPr="00351208">
                                <w:rPr>
                                  <w:rFonts w:ascii="Consolas" w:eastAsiaTheme="minorHAnsi" w:hAnsi="Consolas" w:cs="Consolas"/>
                                  <w:color w:val="0000FF"/>
                                  <w:sz w:val="14"/>
                                  <w:szCs w:val="14"/>
                                  <w:lang w:val="en-US" w:eastAsia="en-US"/>
                                </w:rPr>
                                <w:t>int</w:t>
                              </w:r>
                              <w:r w:rsidRPr="00351208">
                                <w:rPr>
                                  <w:rFonts w:ascii="Consolas" w:eastAsiaTheme="minorHAnsi" w:hAnsi="Consolas" w:cs="Consolas"/>
                                  <w:color w:val="000000"/>
                                  <w:sz w:val="14"/>
                                  <w:szCs w:val="14"/>
                                  <w:lang w:val="en-US" w:eastAsia="en-US"/>
                                </w:rPr>
                                <w:t xml:space="preserve"> value)</w:t>
                              </w:r>
                            </w:p>
                            <w:p w14:paraId="7F2A10D3"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0BD47CA5"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points += </w:t>
                              </w:r>
                              <w:proofErr w:type="gramStart"/>
                              <w:r w:rsidRPr="00351208">
                                <w:rPr>
                                  <w:rFonts w:ascii="Consolas" w:eastAsiaTheme="minorHAnsi" w:hAnsi="Consolas" w:cs="Consolas"/>
                                  <w:color w:val="000000"/>
                                  <w:sz w:val="14"/>
                                  <w:szCs w:val="14"/>
                                  <w:lang w:val="en-US" w:eastAsia="en-US"/>
                                </w:rPr>
                                <w:t>value;</w:t>
                              </w:r>
                              <w:proofErr w:type="gramEnd"/>
                            </w:p>
                            <w:p w14:paraId="71BE8182"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roofErr w:type="spellStart"/>
                              <w:proofErr w:type="gramStart"/>
                              <w:r w:rsidRPr="00351208">
                                <w:rPr>
                                  <w:rFonts w:ascii="Consolas" w:eastAsiaTheme="minorHAnsi" w:hAnsi="Consolas" w:cs="Consolas"/>
                                  <w:color w:val="000000"/>
                                  <w:sz w:val="14"/>
                                  <w:szCs w:val="14"/>
                                  <w:lang w:val="en-US" w:eastAsia="en-US"/>
                                </w:rPr>
                                <w:t>UpdatePointsText</w:t>
                              </w:r>
                              <w:proofErr w:type="spellEnd"/>
                              <w:r w:rsidRPr="00351208">
                                <w:rPr>
                                  <w:rFonts w:ascii="Consolas" w:eastAsiaTheme="minorHAnsi" w:hAnsi="Consolas" w:cs="Consolas"/>
                                  <w:color w:val="000000"/>
                                  <w:sz w:val="14"/>
                                  <w:szCs w:val="14"/>
                                  <w:lang w:val="en-US" w:eastAsia="en-US"/>
                                </w:rPr>
                                <w:t>(</w:t>
                              </w:r>
                              <w:proofErr w:type="gramEnd"/>
                              <w:r w:rsidRPr="00351208">
                                <w:rPr>
                                  <w:rFonts w:ascii="Consolas" w:eastAsiaTheme="minorHAnsi" w:hAnsi="Consolas" w:cs="Consolas"/>
                                  <w:color w:val="000000"/>
                                  <w:sz w:val="14"/>
                                  <w:szCs w:val="14"/>
                                  <w:lang w:val="en-US" w:eastAsia="en-US"/>
                                </w:rPr>
                                <w:t>);</w:t>
                              </w:r>
                            </w:p>
                            <w:p w14:paraId="347B4194"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778F8D39"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public</w:t>
                              </w: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void</w:t>
                              </w:r>
                              <w:r w:rsidRPr="00351208">
                                <w:rPr>
                                  <w:rFonts w:ascii="Consolas" w:eastAsiaTheme="minorHAnsi" w:hAnsi="Consolas" w:cs="Consolas"/>
                                  <w:color w:val="000000"/>
                                  <w:sz w:val="14"/>
                                  <w:szCs w:val="14"/>
                                  <w:lang w:val="en-US" w:eastAsia="en-US"/>
                                </w:rPr>
                                <w:t xml:space="preserve"> </w:t>
                              </w:r>
                              <w:proofErr w:type="spellStart"/>
                              <w:proofErr w:type="gramStart"/>
                              <w:r w:rsidRPr="00351208">
                                <w:rPr>
                                  <w:rFonts w:ascii="Consolas" w:eastAsiaTheme="minorHAnsi" w:hAnsi="Consolas" w:cs="Consolas"/>
                                  <w:color w:val="000000"/>
                                  <w:sz w:val="14"/>
                                  <w:szCs w:val="14"/>
                                  <w:lang w:val="en-US" w:eastAsia="en-US"/>
                                </w:rPr>
                                <w:t>AddHealthPoint</w:t>
                              </w:r>
                              <w:proofErr w:type="spellEnd"/>
                              <w:r w:rsidRPr="00351208">
                                <w:rPr>
                                  <w:rFonts w:ascii="Consolas" w:eastAsiaTheme="minorHAnsi" w:hAnsi="Consolas" w:cs="Consolas"/>
                                  <w:color w:val="000000"/>
                                  <w:sz w:val="14"/>
                                  <w:szCs w:val="14"/>
                                  <w:lang w:val="en-US" w:eastAsia="en-US"/>
                                </w:rPr>
                                <w:t>(</w:t>
                              </w:r>
                              <w:proofErr w:type="gramEnd"/>
                              <w:r w:rsidRPr="00351208">
                                <w:rPr>
                                  <w:rFonts w:ascii="Consolas" w:eastAsiaTheme="minorHAnsi" w:hAnsi="Consolas" w:cs="Consolas"/>
                                  <w:color w:val="0000FF"/>
                                  <w:sz w:val="14"/>
                                  <w:szCs w:val="14"/>
                                  <w:lang w:val="en-US" w:eastAsia="en-US"/>
                                </w:rPr>
                                <w:t>int</w:t>
                              </w:r>
                              <w:r w:rsidRPr="00351208">
                                <w:rPr>
                                  <w:rFonts w:ascii="Consolas" w:eastAsiaTheme="minorHAnsi" w:hAnsi="Consolas" w:cs="Consolas"/>
                                  <w:color w:val="000000"/>
                                  <w:sz w:val="14"/>
                                  <w:szCs w:val="14"/>
                                  <w:lang w:val="en-US" w:eastAsia="en-US"/>
                                </w:rPr>
                                <w:t xml:space="preserve"> value)</w:t>
                              </w:r>
                            </w:p>
                            <w:p w14:paraId="5929C854"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32F72BD6"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roofErr w:type="gramStart"/>
                              <w:r w:rsidRPr="00351208">
                                <w:rPr>
                                  <w:rFonts w:ascii="Consolas" w:eastAsiaTheme="minorHAnsi" w:hAnsi="Consolas" w:cs="Consolas"/>
                                  <w:color w:val="0000FF"/>
                                  <w:sz w:val="14"/>
                                  <w:szCs w:val="14"/>
                                  <w:lang w:val="en-US" w:eastAsia="en-US"/>
                                </w:rPr>
                                <w:t>if</w:t>
                              </w:r>
                              <w:r w:rsidRPr="00351208">
                                <w:rPr>
                                  <w:rFonts w:ascii="Consolas" w:eastAsiaTheme="minorHAnsi" w:hAnsi="Consolas" w:cs="Consolas"/>
                                  <w:color w:val="000000"/>
                                  <w:sz w:val="14"/>
                                  <w:szCs w:val="14"/>
                                  <w:lang w:val="en-US" w:eastAsia="en-US"/>
                                </w:rPr>
                                <w:t>(</w:t>
                              </w:r>
                              <w:proofErr w:type="spellStart"/>
                              <w:proofErr w:type="gramEnd"/>
                              <w:r w:rsidRPr="00351208">
                                <w:rPr>
                                  <w:rFonts w:ascii="Consolas" w:eastAsiaTheme="minorHAnsi" w:hAnsi="Consolas" w:cs="Consolas"/>
                                  <w:color w:val="000000"/>
                                  <w:sz w:val="14"/>
                                  <w:szCs w:val="14"/>
                                  <w:lang w:val="en-US" w:eastAsia="en-US"/>
                                </w:rPr>
                                <w:t>healthPoints</w:t>
                              </w:r>
                              <w:proofErr w:type="spellEnd"/>
                              <w:r w:rsidRPr="00351208">
                                <w:rPr>
                                  <w:rFonts w:ascii="Consolas" w:eastAsiaTheme="minorHAnsi" w:hAnsi="Consolas" w:cs="Consolas"/>
                                  <w:color w:val="000000"/>
                                  <w:sz w:val="14"/>
                                  <w:szCs w:val="14"/>
                                  <w:lang w:val="en-US" w:eastAsia="en-US"/>
                                </w:rPr>
                                <w:t xml:space="preserve"> &lt; </w:t>
                              </w:r>
                              <w:proofErr w:type="spellStart"/>
                              <w:r w:rsidRPr="00351208">
                                <w:rPr>
                                  <w:rFonts w:ascii="Consolas" w:eastAsiaTheme="minorHAnsi" w:hAnsi="Consolas" w:cs="Consolas"/>
                                  <w:color w:val="000000"/>
                                  <w:sz w:val="14"/>
                                  <w:szCs w:val="14"/>
                                  <w:lang w:val="en-US" w:eastAsia="en-US"/>
                                </w:rPr>
                                <w:t>maxHealthPoints</w:t>
                              </w:r>
                              <w:proofErr w:type="spellEnd"/>
                              <w:r w:rsidRPr="00351208">
                                <w:rPr>
                                  <w:rFonts w:ascii="Consolas" w:eastAsiaTheme="minorHAnsi" w:hAnsi="Consolas" w:cs="Consolas"/>
                                  <w:color w:val="000000"/>
                                  <w:sz w:val="14"/>
                                  <w:szCs w:val="14"/>
                                  <w:lang w:val="en-US" w:eastAsia="en-US"/>
                                </w:rPr>
                                <w:t>)</w:t>
                              </w:r>
                            </w:p>
                            <w:p w14:paraId="4F598B1B"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393A66E5"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roofErr w:type="spellStart"/>
                              <w:r w:rsidRPr="00351208">
                                <w:rPr>
                                  <w:rFonts w:ascii="Consolas" w:eastAsiaTheme="minorHAnsi" w:hAnsi="Consolas" w:cs="Consolas"/>
                                  <w:color w:val="000000"/>
                                  <w:sz w:val="14"/>
                                  <w:szCs w:val="14"/>
                                  <w:lang w:val="en-US" w:eastAsia="en-US"/>
                                </w:rPr>
                                <w:t>healthPoints</w:t>
                              </w:r>
                              <w:proofErr w:type="spellEnd"/>
                              <w:r w:rsidRPr="00351208">
                                <w:rPr>
                                  <w:rFonts w:ascii="Consolas" w:eastAsiaTheme="minorHAnsi" w:hAnsi="Consolas" w:cs="Consolas"/>
                                  <w:color w:val="000000"/>
                                  <w:sz w:val="14"/>
                                  <w:szCs w:val="14"/>
                                  <w:lang w:val="en-US" w:eastAsia="en-US"/>
                                </w:rPr>
                                <w:t xml:space="preserve"> += </w:t>
                              </w:r>
                              <w:proofErr w:type="gramStart"/>
                              <w:r w:rsidRPr="00351208">
                                <w:rPr>
                                  <w:rFonts w:ascii="Consolas" w:eastAsiaTheme="minorHAnsi" w:hAnsi="Consolas" w:cs="Consolas"/>
                                  <w:color w:val="000000"/>
                                  <w:sz w:val="14"/>
                                  <w:szCs w:val="14"/>
                                  <w:lang w:val="en-US" w:eastAsia="en-US"/>
                                </w:rPr>
                                <w:t>value;</w:t>
                              </w:r>
                              <w:proofErr w:type="gramEnd"/>
                            </w:p>
                            <w:p w14:paraId="108A421A"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roofErr w:type="spellStart"/>
                              <w:proofErr w:type="gramStart"/>
                              <w:r w:rsidRPr="00351208">
                                <w:rPr>
                                  <w:rFonts w:ascii="Consolas" w:eastAsiaTheme="minorHAnsi" w:hAnsi="Consolas" w:cs="Consolas"/>
                                  <w:color w:val="000000"/>
                                  <w:sz w:val="14"/>
                                  <w:szCs w:val="14"/>
                                  <w:lang w:val="en-US" w:eastAsia="en-US"/>
                                </w:rPr>
                                <w:t>UpdateHealthPointsText</w:t>
                              </w:r>
                              <w:proofErr w:type="spellEnd"/>
                              <w:r w:rsidRPr="00351208">
                                <w:rPr>
                                  <w:rFonts w:ascii="Consolas" w:eastAsiaTheme="minorHAnsi" w:hAnsi="Consolas" w:cs="Consolas"/>
                                  <w:color w:val="000000"/>
                                  <w:sz w:val="14"/>
                                  <w:szCs w:val="14"/>
                                  <w:lang w:val="en-US" w:eastAsia="en-US"/>
                                </w:rPr>
                                <w:t>(</w:t>
                              </w:r>
                              <w:proofErr w:type="gramEnd"/>
                              <w:r w:rsidRPr="00351208">
                                <w:rPr>
                                  <w:rFonts w:ascii="Consolas" w:eastAsiaTheme="minorHAnsi" w:hAnsi="Consolas" w:cs="Consolas"/>
                                  <w:color w:val="000000"/>
                                  <w:sz w:val="14"/>
                                  <w:szCs w:val="14"/>
                                  <w:lang w:val="en-US" w:eastAsia="en-US"/>
                                </w:rPr>
                                <w:t>);</w:t>
                              </w:r>
                            </w:p>
                            <w:p w14:paraId="231689EF"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32B648ED"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1618814B"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public</w:t>
                              </w: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void</w:t>
                              </w:r>
                              <w:r w:rsidRPr="00351208">
                                <w:rPr>
                                  <w:rFonts w:ascii="Consolas" w:eastAsiaTheme="minorHAnsi" w:hAnsi="Consolas" w:cs="Consolas"/>
                                  <w:color w:val="000000"/>
                                  <w:sz w:val="14"/>
                                  <w:szCs w:val="14"/>
                                  <w:lang w:val="en-US" w:eastAsia="en-US"/>
                                </w:rPr>
                                <w:t xml:space="preserve"> </w:t>
                              </w:r>
                              <w:proofErr w:type="spellStart"/>
                              <w:proofErr w:type="gramStart"/>
                              <w:r w:rsidRPr="00351208">
                                <w:rPr>
                                  <w:rFonts w:ascii="Consolas" w:eastAsiaTheme="minorHAnsi" w:hAnsi="Consolas" w:cs="Consolas"/>
                                  <w:color w:val="000000"/>
                                  <w:sz w:val="14"/>
                                  <w:szCs w:val="14"/>
                                  <w:lang w:val="en-US" w:eastAsia="en-US"/>
                                </w:rPr>
                                <w:t>removeHealthPoint</w:t>
                              </w:r>
                              <w:proofErr w:type="spellEnd"/>
                              <w:r w:rsidRPr="00351208">
                                <w:rPr>
                                  <w:rFonts w:ascii="Consolas" w:eastAsiaTheme="minorHAnsi" w:hAnsi="Consolas" w:cs="Consolas"/>
                                  <w:color w:val="000000"/>
                                  <w:sz w:val="14"/>
                                  <w:szCs w:val="14"/>
                                  <w:lang w:val="en-US" w:eastAsia="en-US"/>
                                </w:rPr>
                                <w:t>(</w:t>
                              </w:r>
                              <w:proofErr w:type="gramEnd"/>
                              <w:r w:rsidRPr="00351208">
                                <w:rPr>
                                  <w:rFonts w:ascii="Consolas" w:eastAsiaTheme="minorHAnsi" w:hAnsi="Consolas" w:cs="Consolas"/>
                                  <w:color w:val="000000"/>
                                  <w:sz w:val="14"/>
                                  <w:szCs w:val="14"/>
                                  <w:lang w:val="en-US" w:eastAsia="en-US"/>
                                </w:rPr>
                                <w:t>)</w:t>
                              </w:r>
                            </w:p>
                            <w:p w14:paraId="4524E1E1"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32FA4117"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roofErr w:type="gramStart"/>
                              <w:r w:rsidRPr="00351208">
                                <w:rPr>
                                  <w:rFonts w:ascii="Consolas" w:eastAsiaTheme="minorHAnsi" w:hAnsi="Consolas" w:cs="Consolas"/>
                                  <w:color w:val="0000FF"/>
                                  <w:sz w:val="14"/>
                                  <w:szCs w:val="14"/>
                                  <w:lang w:val="en-US" w:eastAsia="en-US"/>
                                </w:rPr>
                                <w:t>if</w:t>
                              </w:r>
                              <w:r w:rsidRPr="00351208">
                                <w:rPr>
                                  <w:rFonts w:ascii="Consolas" w:eastAsiaTheme="minorHAnsi" w:hAnsi="Consolas" w:cs="Consolas"/>
                                  <w:color w:val="000000"/>
                                  <w:sz w:val="14"/>
                                  <w:szCs w:val="14"/>
                                  <w:lang w:val="en-US" w:eastAsia="en-US"/>
                                </w:rPr>
                                <w:t>(</w:t>
                              </w:r>
                              <w:proofErr w:type="spellStart"/>
                              <w:proofErr w:type="gramEnd"/>
                              <w:r w:rsidRPr="00351208">
                                <w:rPr>
                                  <w:rFonts w:ascii="Consolas" w:eastAsiaTheme="minorHAnsi" w:hAnsi="Consolas" w:cs="Consolas"/>
                                  <w:color w:val="000000"/>
                                  <w:sz w:val="14"/>
                                  <w:szCs w:val="14"/>
                                  <w:lang w:val="en-US" w:eastAsia="en-US"/>
                                </w:rPr>
                                <w:t>healthPoints</w:t>
                              </w:r>
                              <w:proofErr w:type="spellEnd"/>
                              <w:r w:rsidRPr="00351208">
                                <w:rPr>
                                  <w:rFonts w:ascii="Consolas" w:eastAsiaTheme="minorHAnsi" w:hAnsi="Consolas" w:cs="Consolas"/>
                                  <w:color w:val="000000"/>
                                  <w:sz w:val="14"/>
                                  <w:szCs w:val="14"/>
                                  <w:lang w:val="en-US" w:eastAsia="en-US"/>
                                </w:rPr>
                                <w:t xml:space="preserve"> &gt; 0)</w:t>
                              </w:r>
                            </w:p>
                            <w:p w14:paraId="459FECB7"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23490EC2"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roofErr w:type="spellStart"/>
                              <w:r w:rsidRPr="00351208">
                                <w:rPr>
                                  <w:rFonts w:ascii="Consolas" w:eastAsiaTheme="minorHAnsi" w:hAnsi="Consolas" w:cs="Consolas"/>
                                  <w:color w:val="000000"/>
                                  <w:sz w:val="14"/>
                                  <w:szCs w:val="14"/>
                                  <w:lang w:val="en-US" w:eastAsia="en-US"/>
                                </w:rPr>
                                <w:t>healthPoints</w:t>
                              </w:r>
                              <w:proofErr w:type="spellEnd"/>
                              <w:r w:rsidRPr="00351208">
                                <w:rPr>
                                  <w:rFonts w:ascii="Consolas" w:eastAsiaTheme="minorHAnsi" w:hAnsi="Consolas" w:cs="Consolas"/>
                                  <w:color w:val="000000"/>
                                  <w:sz w:val="14"/>
                                  <w:szCs w:val="14"/>
                                  <w:lang w:val="en-US" w:eastAsia="en-US"/>
                                </w:rPr>
                                <w:t xml:space="preserve"> -= </w:t>
                              </w:r>
                              <w:proofErr w:type="gramStart"/>
                              <w:r w:rsidRPr="00351208">
                                <w:rPr>
                                  <w:rFonts w:ascii="Consolas" w:eastAsiaTheme="minorHAnsi" w:hAnsi="Consolas" w:cs="Consolas"/>
                                  <w:color w:val="000000"/>
                                  <w:sz w:val="14"/>
                                  <w:szCs w:val="14"/>
                                  <w:lang w:val="en-US" w:eastAsia="en-US"/>
                                </w:rPr>
                                <w:t>1;</w:t>
                              </w:r>
                              <w:proofErr w:type="gramEnd"/>
                            </w:p>
                            <w:p w14:paraId="44C7FFFE"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roofErr w:type="spellStart"/>
                              <w:proofErr w:type="gramStart"/>
                              <w:r w:rsidRPr="00351208">
                                <w:rPr>
                                  <w:rFonts w:ascii="Consolas" w:eastAsiaTheme="minorHAnsi" w:hAnsi="Consolas" w:cs="Consolas"/>
                                  <w:color w:val="000000"/>
                                  <w:sz w:val="14"/>
                                  <w:szCs w:val="14"/>
                                  <w:lang w:val="en-US" w:eastAsia="en-US"/>
                                </w:rPr>
                                <w:t>UpdateHealthPointsText</w:t>
                              </w:r>
                              <w:proofErr w:type="spellEnd"/>
                              <w:r w:rsidRPr="00351208">
                                <w:rPr>
                                  <w:rFonts w:ascii="Consolas" w:eastAsiaTheme="minorHAnsi" w:hAnsi="Consolas" w:cs="Consolas"/>
                                  <w:color w:val="000000"/>
                                  <w:sz w:val="14"/>
                                  <w:szCs w:val="14"/>
                                  <w:lang w:val="en-US" w:eastAsia="en-US"/>
                                </w:rPr>
                                <w:t>(</w:t>
                              </w:r>
                              <w:proofErr w:type="gramEnd"/>
                              <w:r w:rsidRPr="00351208">
                                <w:rPr>
                                  <w:rFonts w:ascii="Consolas" w:eastAsiaTheme="minorHAnsi" w:hAnsi="Consolas" w:cs="Consolas"/>
                                  <w:color w:val="000000"/>
                                  <w:sz w:val="14"/>
                                  <w:szCs w:val="14"/>
                                  <w:lang w:val="en-US" w:eastAsia="en-US"/>
                                </w:rPr>
                                <w:t>);</w:t>
                              </w:r>
                            </w:p>
                            <w:p w14:paraId="47B4931B"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757C58DC"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else</w:t>
                              </w:r>
                            </w:p>
                            <w:p w14:paraId="3E69D8E6"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7DB2B576" w14:textId="4370BBE2"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roofErr w:type="gramStart"/>
                              <w:r w:rsidRPr="00351208">
                                <w:rPr>
                                  <w:rFonts w:ascii="Consolas" w:eastAsiaTheme="minorHAnsi" w:hAnsi="Consolas" w:cs="Consolas"/>
                                  <w:color w:val="000000"/>
                                  <w:sz w:val="14"/>
                                  <w:szCs w:val="14"/>
                                  <w:lang w:val="en-US" w:eastAsia="en-US"/>
                                </w:rPr>
                                <w:t>Lose(</w:t>
                              </w:r>
                              <w:proofErr w:type="gramEnd"/>
                              <w:r w:rsidRPr="00351208">
                                <w:rPr>
                                  <w:rFonts w:ascii="Consolas" w:eastAsiaTheme="minorHAnsi" w:hAnsi="Consolas" w:cs="Consolas"/>
                                  <w:color w:val="000000"/>
                                  <w:sz w:val="14"/>
                                  <w:szCs w:val="14"/>
                                  <w:lang w:val="en-US" w:eastAsia="en-US"/>
                                </w:rPr>
                                <w:t>);</w:t>
                              </w:r>
                            </w:p>
                            <w:p w14:paraId="56E4AEA8" w14:textId="29823789" w:rsidR="00351208" w:rsidRPr="00351208" w:rsidRDefault="00351208" w:rsidP="00351208">
                              <w:pPr>
                                <w:autoSpaceDE w:val="0"/>
                                <w:autoSpaceDN w:val="0"/>
                                <w:adjustRightInd w:val="0"/>
                                <w:ind w:left="708"/>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3CEEE013" w14:textId="0399495B" w:rsidR="002D069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1412E1AF"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private</w:t>
                              </w: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void</w:t>
                              </w:r>
                              <w:r w:rsidRPr="00351208">
                                <w:rPr>
                                  <w:rFonts w:ascii="Consolas" w:eastAsiaTheme="minorHAnsi" w:hAnsi="Consolas" w:cs="Consolas"/>
                                  <w:color w:val="000000"/>
                                  <w:sz w:val="14"/>
                                  <w:szCs w:val="14"/>
                                  <w:lang w:val="en-US" w:eastAsia="en-US"/>
                                </w:rPr>
                                <w:t xml:space="preserve"> </w:t>
                              </w:r>
                              <w:proofErr w:type="spellStart"/>
                              <w:proofErr w:type="gramStart"/>
                              <w:r w:rsidRPr="00351208">
                                <w:rPr>
                                  <w:rFonts w:ascii="Consolas" w:eastAsiaTheme="minorHAnsi" w:hAnsi="Consolas" w:cs="Consolas"/>
                                  <w:color w:val="000000"/>
                                  <w:sz w:val="14"/>
                                  <w:szCs w:val="14"/>
                                  <w:lang w:val="en-US" w:eastAsia="en-US"/>
                                </w:rPr>
                                <w:t>UpdatePointsText</w:t>
                              </w:r>
                              <w:proofErr w:type="spellEnd"/>
                              <w:r w:rsidRPr="00351208">
                                <w:rPr>
                                  <w:rFonts w:ascii="Consolas" w:eastAsiaTheme="minorHAnsi" w:hAnsi="Consolas" w:cs="Consolas"/>
                                  <w:color w:val="000000"/>
                                  <w:sz w:val="14"/>
                                  <w:szCs w:val="14"/>
                                  <w:lang w:val="en-US" w:eastAsia="en-US"/>
                                </w:rPr>
                                <w:t>(</w:t>
                              </w:r>
                              <w:proofErr w:type="gramEnd"/>
                              <w:r w:rsidRPr="00351208">
                                <w:rPr>
                                  <w:rFonts w:ascii="Consolas" w:eastAsiaTheme="minorHAnsi" w:hAnsi="Consolas" w:cs="Consolas"/>
                                  <w:color w:val="000000"/>
                                  <w:sz w:val="14"/>
                                  <w:szCs w:val="14"/>
                                  <w:lang w:val="en-US" w:eastAsia="en-US"/>
                                </w:rPr>
                                <w:t>)</w:t>
                              </w:r>
                            </w:p>
                            <w:p w14:paraId="3368BD4F"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54334528"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roofErr w:type="spellStart"/>
                              <w:r w:rsidRPr="00351208">
                                <w:rPr>
                                  <w:rFonts w:ascii="Consolas" w:eastAsiaTheme="minorHAnsi" w:hAnsi="Consolas" w:cs="Consolas"/>
                                  <w:color w:val="000000"/>
                                  <w:sz w:val="14"/>
                                  <w:szCs w:val="14"/>
                                  <w:lang w:val="en-US" w:eastAsia="en-US"/>
                                </w:rPr>
                                <w:t>pointsText.text</w:t>
                              </w:r>
                              <w:proofErr w:type="spellEnd"/>
                              <w:r w:rsidRPr="00351208">
                                <w:rPr>
                                  <w:rFonts w:ascii="Consolas" w:eastAsiaTheme="minorHAnsi" w:hAnsi="Consolas" w:cs="Consolas"/>
                                  <w:color w:val="000000"/>
                                  <w:sz w:val="14"/>
                                  <w:szCs w:val="14"/>
                                  <w:lang w:val="en-US" w:eastAsia="en-US"/>
                                </w:rPr>
                                <w:t xml:space="preserve"> = </w:t>
                              </w:r>
                              <w:r w:rsidRPr="00351208">
                                <w:rPr>
                                  <w:rFonts w:ascii="Consolas" w:eastAsiaTheme="minorHAnsi" w:hAnsi="Consolas" w:cs="Consolas"/>
                                  <w:color w:val="A31515"/>
                                  <w:sz w:val="14"/>
                                  <w:szCs w:val="14"/>
                                  <w:lang w:val="en-US" w:eastAsia="en-US"/>
                                </w:rPr>
                                <w:t xml:space="preserve">$"Points: </w:t>
                              </w:r>
                              <w:r w:rsidRPr="00351208">
                                <w:rPr>
                                  <w:rFonts w:ascii="Consolas" w:eastAsiaTheme="minorHAnsi" w:hAnsi="Consolas" w:cs="Consolas"/>
                                  <w:color w:val="000000"/>
                                  <w:sz w:val="14"/>
                                  <w:szCs w:val="14"/>
                                  <w:lang w:val="en-US" w:eastAsia="en-US"/>
                                </w:rPr>
                                <w:t>{points}</w:t>
                              </w:r>
                              <w:proofErr w:type="gramStart"/>
                              <w:r w:rsidRPr="00351208">
                                <w:rPr>
                                  <w:rFonts w:ascii="Consolas" w:eastAsiaTheme="minorHAnsi" w:hAnsi="Consolas" w:cs="Consolas"/>
                                  <w:color w:val="A31515"/>
                                  <w:sz w:val="14"/>
                                  <w:szCs w:val="14"/>
                                  <w:lang w:val="en-US" w:eastAsia="en-US"/>
                                </w:rPr>
                                <w:t>"</w:t>
                              </w:r>
                              <w:r w:rsidRPr="00351208">
                                <w:rPr>
                                  <w:rFonts w:ascii="Consolas" w:eastAsiaTheme="minorHAnsi" w:hAnsi="Consolas" w:cs="Consolas"/>
                                  <w:color w:val="000000"/>
                                  <w:sz w:val="14"/>
                                  <w:szCs w:val="14"/>
                                  <w:lang w:val="en-US" w:eastAsia="en-US"/>
                                </w:rPr>
                                <w:t>;</w:t>
                              </w:r>
                              <w:proofErr w:type="gramEnd"/>
                            </w:p>
                            <w:p w14:paraId="4DF0F7FB"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    </w:t>
                              </w:r>
                            </w:p>
                            <w:p w14:paraId="306639F7"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private</w:t>
                              </w: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void</w:t>
                              </w:r>
                              <w:r w:rsidRPr="00351208">
                                <w:rPr>
                                  <w:rFonts w:ascii="Consolas" w:eastAsiaTheme="minorHAnsi" w:hAnsi="Consolas" w:cs="Consolas"/>
                                  <w:color w:val="000000"/>
                                  <w:sz w:val="14"/>
                                  <w:szCs w:val="14"/>
                                  <w:lang w:val="en-US" w:eastAsia="en-US"/>
                                </w:rPr>
                                <w:t xml:space="preserve"> </w:t>
                              </w:r>
                              <w:proofErr w:type="spellStart"/>
                              <w:proofErr w:type="gramStart"/>
                              <w:r w:rsidRPr="00351208">
                                <w:rPr>
                                  <w:rFonts w:ascii="Consolas" w:eastAsiaTheme="minorHAnsi" w:hAnsi="Consolas" w:cs="Consolas"/>
                                  <w:color w:val="000000"/>
                                  <w:sz w:val="14"/>
                                  <w:szCs w:val="14"/>
                                  <w:lang w:val="en-US" w:eastAsia="en-US"/>
                                </w:rPr>
                                <w:t>UpdateBulletsText</w:t>
                              </w:r>
                              <w:proofErr w:type="spellEnd"/>
                              <w:r w:rsidRPr="00351208">
                                <w:rPr>
                                  <w:rFonts w:ascii="Consolas" w:eastAsiaTheme="minorHAnsi" w:hAnsi="Consolas" w:cs="Consolas"/>
                                  <w:color w:val="000000"/>
                                  <w:sz w:val="14"/>
                                  <w:szCs w:val="14"/>
                                  <w:lang w:val="en-US" w:eastAsia="en-US"/>
                                </w:rPr>
                                <w:t>(</w:t>
                              </w:r>
                              <w:proofErr w:type="gramEnd"/>
                              <w:r w:rsidRPr="00351208">
                                <w:rPr>
                                  <w:rFonts w:ascii="Consolas" w:eastAsiaTheme="minorHAnsi" w:hAnsi="Consolas" w:cs="Consolas"/>
                                  <w:color w:val="000000"/>
                                  <w:sz w:val="14"/>
                                  <w:szCs w:val="14"/>
                                  <w:lang w:val="en-US" w:eastAsia="en-US"/>
                                </w:rPr>
                                <w:t>)</w:t>
                              </w:r>
                            </w:p>
                            <w:p w14:paraId="5CCA9424"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62A219FE"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roofErr w:type="spellStart"/>
                              <w:r w:rsidRPr="00351208">
                                <w:rPr>
                                  <w:rFonts w:ascii="Consolas" w:eastAsiaTheme="minorHAnsi" w:hAnsi="Consolas" w:cs="Consolas"/>
                                  <w:color w:val="000000"/>
                                  <w:sz w:val="14"/>
                                  <w:szCs w:val="14"/>
                                  <w:lang w:val="en-US" w:eastAsia="en-US"/>
                                </w:rPr>
                                <w:t>bulletsText.text</w:t>
                              </w:r>
                              <w:proofErr w:type="spellEnd"/>
                              <w:r w:rsidRPr="00351208">
                                <w:rPr>
                                  <w:rFonts w:ascii="Consolas" w:eastAsiaTheme="minorHAnsi" w:hAnsi="Consolas" w:cs="Consolas"/>
                                  <w:color w:val="000000"/>
                                  <w:sz w:val="14"/>
                                  <w:szCs w:val="14"/>
                                  <w:lang w:val="en-US" w:eastAsia="en-US"/>
                                </w:rPr>
                                <w:t xml:space="preserve"> = </w:t>
                              </w:r>
                              <w:r w:rsidRPr="00351208">
                                <w:rPr>
                                  <w:rFonts w:ascii="Consolas" w:eastAsiaTheme="minorHAnsi" w:hAnsi="Consolas" w:cs="Consolas"/>
                                  <w:color w:val="A31515"/>
                                  <w:sz w:val="14"/>
                                  <w:szCs w:val="14"/>
                                  <w:lang w:val="en-US" w:eastAsia="en-US"/>
                                </w:rPr>
                                <w:t xml:space="preserve">$"Bullets: </w:t>
                              </w:r>
                              <w:r w:rsidRPr="00351208">
                                <w:rPr>
                                  <w:rFonts w:ascii="Consolas" w:eastAsiaTheme="minorHAnsi" w:hAnsi="Consolas" w:cs="Consolas"/>
                                  <w:color w:val="000000"/>
                                  <w:sz w:val="14"/>
                                  <w:szCs w:val="14"/>
                                  <w:lang w:val="en-US" w:eastAsia="en-US"/>
                                </w:rPr>
                                <w:t>{bullets}</w:t>
                              </w:r>
                              <w:proofErr w:type="gramStart"/>
                              <w:r w:rsidRPr="00351208">
                                <w:rPr>
                                  <w:rFonts w:ascii="Consolas" w:eastAsiaTheme="minorHAnsi" w:hAnsi="Consolas" w:cs="Consolas"/>
                                  <w:color w:val="A31515"/>
                                  <w:sz w:val="14"/>
                                  <w:szCs w:val="14"/>
                                  <w:lang w:val="en-US" w:eastAsia="en-US"/>
                                </w:rPr>
                                <w:t>"</w:t>
                              </w:r>
                              <w:r w:rsidRPr="00351208">
                                <w:rPr>
                                  <w:rFonts w:ascii="Consolas" w:eastAsiaTheme="minorHAnsi" w:hAnsi="Consolas" w:cs="Consolas"/>
                                  <w:color w:val="000000"/>
                                  <w:sz w:val="14"/>
                                  <w:szCs w:val="14"/>
                                  <w:lang w:val="en-US" w:eastAsia="en-US"/>
                                </w:rPr>
                                <w:t>;</w:t>
                              </w:r>
                              <w:proofErr w:type="gramEnd"/>
                            </w:p>
                            <w:p w14:paraId="7FCC1B35"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543CBCB5"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private</w:t>
                              </w: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void</w:t>
                              </w:r>
                              <w:r w:rsidRPr="00351208">
                                <w:rPr>
                                  <w:rFonts w:ascii="Consolas" w:eastAsiaTheme="minorHAnsi" w:hAnsi="Consolas" w:cs="Consolas"/>
                                  <w:color w:val="000000"/>
                                  <w:sz w:val="14"/>
                                  <w:szCs w:val="14"/>
                                  <w:lang w:val="en-US" w:eastAsia="en-US"/>
                                </w:rPr>
                                <w:t xml:space="preserve"> </w:t>
                              </w:r>
                              <w:proofErr w:type="spellStart"/>
                              <w:proofErr w:type="gramStart"/>
                              <w:r w:rsidRPr="00351208">
                                <w:rPr>
                                  <w:rFonts w:ascii="Consolas" w:eastAsiaTheme="minorHAnsi" w:hAnsi="Consolas" w:cs="Consolas"/>
                                  <w:color w:val="000000"/>
                                  <w:sz w:val="14"/>
                                  <w:szCs w:val="14"/>
                                  <w:lang w:val="en-US" w:eastAsia="en-US"/>
                                </w:rPr>
                                <w:t>UpdateHealthPointsText</w:t>
                              </w:r>
                              <w:proofErr w:type="spellEnd"/>
                              <w:r w:rsidRPr="00351208">
                                <w:rPr>
                                  <w:rFonts w:ascii="Consolas" w:eastAsiaTheme="minorHAnsi" w:hAnsi="Consolas" w:cs="Consolas"/>
                                  <w:color w:val="000000"/>
                                  <w:sz w:val="14"/>
                                  <w:szCs w:val="14"/>
                                  <w:lang w:val="en-US" w:eastAsia="en-US"/>
                                </w:rPr>
                                <w:t>(</w:t>
                              </w:r>
                              <w:proofErr w:type="gramEnd"/>
                              <w:r w:rsidRPr="00351208">
                                <w:rPr>
                                  <w:rFonts w:ascii="Consolas" w:eastAsiaTheme="minorHAnsi" w:hAnsi="Consolas" w:cs="Consolas"/>
                                  <w:color w:val="000000"/>
                                  <w:sz w:val="14"/>
                                  <w:szCs w:val="14"/>
                                  <w:lang w:val="en-US" w:eastAsia="en-US"/>
                                </w:rPr>
                                <w:t>)</w:t>
                              </w:r>
                            </w:p>
                            <w:p w14:paraId="392060B8"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2A2B3B14"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roofErr w:type="spellStart"/>
                              <w:r w:rsidRPr="00351208">
                                <w:rPr>
                                  <w:rFonts w:ascii="Consolas" w:eastAsiaTheme="minorHAnsi" w:hAnsi="Consolas" w:cs="Consolas"/>
                                  <w:color w:val="000000"/>
                                  <w:sz w:val="14"/>
                                  <w:szCs w:val="14"/>
                                  <w:lang w:val="en-US" w:eastAsia="en-US"/>
                                </w:rPr>
                                <w:t>healthPointsText.text</w:t>
                              </w:r>
                              <w:proofErr w:type="spellEnd"/>
                              <w:r w:rsidRPr="00351208">
                                <w:rPr>
                                  <w:rFonts w:ascii="Consolas" w:eastAsiaTheme="minorHAnsi" w:hAnsi="Consolas" w:cs="Consolas"/>
                                  <w:color w:val="000000"/>
                                  <w:sz w:val="14"/>
                                  <w:szCs w:val="14"/>
                                  <w:lang w:val="en-US" w:eastAsia="en-US"/>
                                </w:rPr>
                                <w:t xml:space="preserve"> = </w:t>
                              </w:r>
                              <w:r w:rsidRPr="00351208">
                                <w:rPr>
                                  <w:rFonts w:ascii="Consolas" w:eastAsiaTheme="minorHAnsi" w:hAnsi="Consolas" w:cs="Consolas"/>
                                  <w:color w:val="A31515"/>
                                  <w:sz w:val="14"/>
                                  <w:szCs w:val="14"/>
                                  <w:lang w:val="en-US" w:eastAsia="en-US"/>
                                </w:rPr>
                                <w:t xml:space="preserve">$"Lives: </w:t>
                              </w:r>
                              <w:r w:rsidRPr="00351208">
                                <w:rPr>
                                  <w:rFonts w:ascii="Consolas" w:eastAsiaTheme="minorHAnsi" w:hAnsi="Consolas" w:cs="Consolas"/>
                                  <w:color w:val="000000"/>
                                  <w:sz w:val="14"/>
                                  <w:szCs w:val="14"/>
                                  <w:lang w:val="en-US" w:eastAsia="en-US"/>
                                </w:rPr>
                                <w:t>{</w:t>
                              </w:r>
                              <w:proofErr w:type="spellStart"/>
                              <w:r w:rsidRPr="00351208">
                                <w:rPr>
                                  <w:rFonts w:ascii="Consolas" w:eastAsiaTheme="minorHAnsi" w:hAnsi="Consolas" w:cs="Consolas"/>
                                  <w:color w:val="000000"/>
                                  <w:sz w:val="14"/>
                                  <w:szCs w:val="14"/>
                                  <w:lang w:val="en-US" w:eastAsia="en-US"/>
                                </w:rPr>
                                <w:t>healthPoints</w:t>
                              </w:r>
                              <w:proofErr w:type="spellEnd"/>
                              <w:r w:rsidRPr="00351208">
                                <w:rPr>
                                  <w:rFonts w:ascii="Consolas" w:eastAsiaTheme="minorHAnsi" w:hAnsi="Consolas" w:cs="Consolas"/>
                                  <w:color w:val="000000"/>
                                  <w:sz w:val="14"/>
                                  <w:szCs w:val="14"/>
                                  <w:lang w:val="en-US" w:eastAsia="en-US"/>
                                </w:rPr>
                                <w:t>}</w:t>
                              </w:r>
                              <w:proofErr w:type="gramStart"/>
                              <w:r w:rsidRPr="00351208">
                                <w:rPr>
                                  <w:rFonts w:ascii="Consolas" w:eastAsiaTheme="minorHAnsi" w:hAnsi="Consolas" w:cs="Consolas"/>
                                  <w:color w:val="A31515"/>
                                  <w:sz w:val="14"/>
                                  <w:szCs w:val="14"/>
                                  <w:lang w:val="en-US" w:eastAsia="en-US"/>
                                </w:rPr>
                                <w:t>"</w:t>
                              </w:r>
                              <w:r w:rsidRPr="00351208">
                                <w:rPr>
                                  <w:rFonts w:ascii="Consolas" w:eastAsiaTheme="minorHAnsi" w:hAnsi="Consolas" w:cs="Consolas"/>
                                  <w:color w:val="000000"/>
                                  <w:sz w:val="14"/>
                                  <w:szCs w:val="14"/>
                                  <w:lang w:val="en-US" w:eastAsia="en-US"/>
                                </w:rPr>
                                <w:t>;</w:t>
                              </w:r>
                              <w:proofErr w:type="gramEnd"/>
                            </w:p>
                            <w:p w14:paraId="2A9FDF95" w14:textId="744CE944"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459DD289" w14:textId="52A29CEC"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p>
                            <w:p w14:paraId="06E5A022"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void</w:t>
                              </w:r>
                              <w:r w:rsidRPr="00351208">
                                <w:rPr>
                                  <w:rFonts w:ascii="Consolas" w:eastAsiaTheme="minorHAnsi" w:hAnsi="Consolas" w:cs="Consolas"/>
                                  <w:color w:val="000000"/>
                                  <w:sz w:val="14"/>
                                  <w:szCs w:val="14"/>
                                  <w:lang w:val="en-US" w:eastAsia="en-US"/>
                                </w:rPr>
                                <w:t xml:space="preserve"> </w:t>
                              </w:r>
                              <w:proofErr w:type="gramStart"/>
                              <w:r w:rsidRPr="00351208">
                                <w:rPr>
                                  <w:rFonts w:ascii="Consolas" w:eastAsiaTheme="minorHAnsi" w:hAnsi="Consolas" w:cs="Consolas"/>
                                  <w:color w:val="000000"/>
                                  <w:sz w:val="14"/>
                                  <w:szCs w:val="14"/>
                                  <w:lang w:val="en-US" w:eastAsia="en-US"/>
                                </w:rPr>
                                <w:t>Start(</w:t>
                              </w:r>
                              <w:proofErr w:type="gramEnd"/>
                              <w:r w:rsidRPr="00351208">
                                <w:rPr>
                                  <w:rFonts w:ascii="Consolas" w:eastAsiaTheme="minorHAnsi" w:hAnsi="Consolas" w:cs="Consolas"/>
                                  <w:color w:val="000000"/>
                                  <w:sz w:val="14"/>
                                  <w:szCs w:val="14"/>
                                  <w:lang w:val="en-US" w:eastAsia="en-US"/>
                                </w:rPr>
                                <w:t>)</w:t>
                              </w:r>
                            </w:p>
                            <w:p w14:paraId="323CE430"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650AC2E0"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roofErr w:type="spellStart"/>
                              <w:r w:rsidRPr="00351208">
                                <w:rPr>
                                  <w:rFonts w:ascii="Consolas" w:eastAsiaTheme="minorHAnsi" w:hAnsi="Consolas" w:cs="Consolas"/>
                                  <w:color w:val="000000"/>
                                  <w:sz w:val="14"/>
                                  <w:szCs w:val="14"/>
                                  <w:lang w:val="en-US" w:eastAsia="en-US"/>
                                </w:rPr>
                                <w:t>staminaBar.maxValue</w:t>
                              </w:r>
                              <w:proofErr w:type="spellEnd"/>
                              <w:r w:rsidRPr="00351208">
                                <w:rPr>
                                  <w:rFonts w:ascii="Consolas" w:eastAsiaTheme="minorHAnsi" w:hAnsi="Consolas" w:cs="Consolas"/>
                                  <w:color w:val="000000"/>
                                  <w:sz w:val="14"/>
                                  <w:szCs w:val="14"/>
                                  <w:lang w:val="en-US" w:eastAsia="en-US"/>
                                </w:rPr>
                                <w:t xml:space="preserve"> = </w:t>
                              </w:r>
                              <w:proofErr w:type="spellStart"/>
                              <w:r w:rsidRPr="00351208">
                                <w:rPr>
                                  <w:rFonts w:ascii="Consolas" w:eastAsiaTheme="minorHAnsi" w:hAnsi="Consolas" w:cs="Consolas"/>
                                  <w:color w:val="000000"/>
                                  <w:sz w:val="14"/>
                                  <w:szCs w:val="14"/>
                                  <w:lang w:val="en-US" w:eastAsia="en-US"/>
                                </w:rPr>
                                <w:t>movController.getMaxStamina</w:t>
                              </w:r>
                              <w:proofErr w:type="spellEnd"/>
                              <w:r w:rsidRPr="00351208">
                                <w:rPr>
                                  <w:rFonts w:ascii="Consolas" w:eastAsiaTheme="minorHAnsi" w:hAnsi="Consolas" w:cs="Consolas"/>
                                  <w:color w:val="000000"/>
                                  <w:sz w:val="14"/>
                                  <w:szCs w:val="14"/>
                                  <w:lang w:val="en-US" w:eastAsia="en-US"/>
                                </w:rPr>
                                <w:t>(</w:t>
                              </w:r>
                              <w:proofErr w:type="gramStart"/>
                              <w:r w:rsidRPr="00351208">
                                <w:rPr>
                                  <w:rFonts w:ascii="Consolas" w:eastAsiaTheme="minorHAnsi" w:hAnsi="Consolas" w:cs="Consolas"/>
                                  <w:color w:val="000000"/>
                                  <w:sz w:val="14"/>
                                  <w:szCs w:val="14"/>
                                  <w:lang w:val="en-US" w:eastAsia="en-US"/>
                                </w:rPr>
                                <w:t>);</w:t>
                              </w:r>
                              <w:proofErr w:type="gramEnd"/>
                            </w:p>
                            <w:p w14:paraId="68E3097A"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roofErr w:type="spellStart"/>
                              <w:r w:rsidRPr="00351208">
                                <w:rPr>
                                  <w:rFonts w:ascii="Consolas" w:eastAsiaTheme="minorHAnsi" w:hAnsi="Consolas" w:cs="Consolas"/>
                                  <w:color w:val="000000"/>
                                  <w:sz w:val="14"/>
                                  <w:szCs w:val="14"/>
                                  <w:lang w:val="en-US" w:eastAsia="en-US"/>
                                </w:rPr>
                                <w:t>staminaBar.value</w:t>
                              </w:r>
                              <w:proofErr w:type="spellEnd"/>
                              <w:r w:rsidRPr="00351208">
                                <w:rPr>
                                  <w:rFonts w:ascii="Consolas" w:eastAsiaTheme="minorHAnsi" w:hAnsi="Consolas" w:cs="Consolas"/>
                                  <w:color w:val="000000"/>
                                  <w:sz w:val="14"/>
                                  <w:szCs w:val="14"/>
                                  <w:lang w:val="en-US" w:eastAsia="en-US"/>
                                </w:rPr>
                                <w:t xml:space="preserve"> = </w:t>
                              </w:r>
                              <w:proofErr w:type="spellStart"/>
                              <w:r w:rsidRPr="00351208">
                                <w:rPr>
                                  <w:rFonts w:ascii="Consolas" w:eastAsiaTheme="minorHAnsi" w:hAnsi="Consolas" w:cs="Consolas"/>
                                  <w:color w:val="000000"/>
                                  <w:sz w:val="14"/>
                                  <w:szCs w:val="14"/>
                                  <w:lang w:val="en-US" w:eastAsia="en-US"/>
                                </w:rPr>
                                <w:t>movController.getStamina</w:t>
                              </w:r>
                              <w:proofErr w:type="spellEnd"/>
                              <w:r w:rsidRPr="00351208">
                                <w:rPr>
                                  <w:rFonts w:ascii="Consolas" w:eastAsiaTheme="minorHAnsi" w:hAnsi="Consolas" w:cs="Consolas"/>
                                  <w:color w:val="000000"/>
                                  <w:sz w:val="14"/>
                                  <w:szCs w:val="14"/>
                                  <w:lang w:val="en-US" w:eastAsia="en-US"/>
                                </w:rPr>
                                <w:t>(</w:t>
                              </w:r>
                              <w:proofErr w:type="gramStart"/>
                              <w:r w:rsidRPr="00351208">
                                <w:rPr>
                                  <w:rFonts w:ascii="Consolas" w:eastAsiaTheme="minorHAnsi" w:hAnsi="Consolas" w:cs="Consolas"/>
                                  <w:color w:val="000000"/>
                                  <w:sz w:val="14"/>
                                  <w:szCs w:val="14"/>
                                  <w:lang w:val="en-US" w:eastAsia="en-US"/>
                                </w:rPr>
                                <w:t>);</w:t>
                              </w:r>
                              <w:proofErr w:type="gramEnd"/>
                            </w:p>
                            <w:p w14:paraId="68EF820E"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475D5323"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private</w:t>
                              </w: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void</w:t>
                              </w:r>
                              <w:r w:rsidRPr="00351208">
                                <w:rPr>
                                  <w:rFonts w:ascii="Consolas" w:eastAsiaTheme="minorHAnsi" w:hAnsi="Consolas" w:cs="Consolas"/>
                                  <w:color w:val="000000"/>
                                  <w:sz w:val="14"/>
                                  <w:szCs w:val="14"/>
                                  <w:lang w:val="en-US" w:eastAsia="en-US"/>
                                </w:rPr>
                                <w:t xml:space="preserve"> </w:t>
                              </w:r>
                              <w:proofErr w:type="gramStart"/>
                              <w:r w:rsidRPr="00351208">
                                <w:rPr>
                                  <w:rFonts w:ascii="Consolas" w:eastAsiaTheme="minorHAnsi" w:hAnsi="Consolas" w:cs="Consolas"/>
                                  <w:color w:val="000000"/>
                                  <w:sz w:val="14"/>
                                  <w:szCs w:val="14"/>
                                  <w:lang w:val="en-US" w:eastAsia="en-US"/>
                                </w:rPr>
                                <w:t>Update(</w:t>
                              </w:r>
                              <w:proofErr w:type="gramEnd"/>
                              <w:r w:rsidRPr="00351208">
                                <w:rPr>
                                  <w:rFonts w:ascii="Consolas" w:eastAsiaTheme="minorHAnsi" w:hAnsi="Consolas" w:cs="Consolas"/>
                                  <w:color w:val="000000"/>
                                  <w:sz w:val="14"/>
                                  <w:szCs w:val="14"/>
                                  <w:lang w:val="en-US" w:eastAsia="en-US"/>
                                </w:rPr>
                                <w:t>)</w:t>
                              </w:r>
                            </w:p>
                            <w:p w14:paraId="624B4FD0"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7E41C031"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roofErr w:type="spellStart"/>
                              <w:r w:rsidRPr="00351208">
                                <w:rPr>
                                  <w:rFonts w:ascii="Consolas" w:eastAsiaTheme="minorHAnsi" w:hAnsi="Consolas" w:cs="Consolas"/>
                                  <w:color w:val="000000"/>
                                  <w:sz w:val="14"/>
                                  <w:szCs w:val="14"/>
                                  <w:lang w:val="en-US" w:eastAsia="en-US"/>
                                </w:rPr>
                                <w:t>staminaBar.value</w:t>
                              </w:r>
                              <w:proofErr w:type="spellEnd"/>
                              <w:r w:rsidRPr="00351208">
                                <w:rPr>
                                  <w:rFonts w:ascii="Consolas" w:eastAsiaTheme="minorHAnsi" w:hAnsi="Consolas" w:cs="Consolas"/>
                                  <w:color w:val="000000"/>
                                  <w:sz w:val="14"/>
                                  <w:szCs w:val="14"/>
                                  <w:lang w:val="en-US" w:eastAsia="en-US"/>
                                </w:rPr>
                                <w:t xml:space="preserve"> = </w:t>
                              </w:r>
                              <w:proofErr w:type="spellStart"/>
                              <w:r w:rsidRPr="00351208">
                                <w:rPr>
                                  <w:rFonts w:ascii="Consolas" w:eastAsiaTheme="minorHAnsi" w:hAnsi="Consolas" w:cs="Consolas"/>
                                  <w:color w:val="000000"/>
                                  <w:sz w:val="14"/>
                                  <w:szCs w:val="14"/>
                                  <w:lang w:val="en-US" w:eastAsia="en-US"/>
                                </w:rPr>
                                <w:t>movController.getStamina</w:t>
                              </w:r>
                              <w:proofErr w:type="spellEnd"/>
                              <w:r w:rsidRPr="00351208">
                                <w:rPr>
                                  <w:rFonts w:ascii="Consolas" w:eastAsiaTheme="minorHAnsi" w:hAnsi="Consolas" w:cs="Consolas"/>
                                  <w:color w:val="000000"/>
                                  <w:sz w:val="14"/>
                                  <w:szCs w:val="14"/>
                                  <w:lang w:val="en-US" w:eastAsia="en-US"/>
                                </w:rPr>
                                <w:t>(</w:t>
                              </w:r>
                              <w:proofErr w:type="gramStart"/>
                              <w:r w:rsidRPr="00351208">
                                <w:rPr>
                                  <w:rFonts w:ascii="Consolas" w:eastAsiaTheme="minorHAnsi" w:hAnsi="Consolas" w:cs="Consolas"/>
                                  <w:color w:val="000000"/>
                                  <w:sz w:val="14"/>
                                  <w:szCs w:val="14"/>
                                  <w:lang w:val="en-US" w:eastAsia="en-US"/>
                                </w:rPr>
                                <w:t>);</w:t>
                              </w:r>
                              <w:proofErr w:type="gramEnd"/>
                            </w:p>
                            <w:p w14:paraId="3B770BA4"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if</w:t>
                              </w:r>
                              <w:r w:rsidRPr="00351208">
                                <w:rPr>
                                  <w:rFonts w:ascii="Consolas" w:eastAsiaTheme="minorHAnsi" w:hAnsi="Consolas" w:cs="Consolas"/>
                                  <w:color w:val="000000"/>
                                  <w:sz w:val="14"/>
                                  <w:szCs w:val="14"/>
                                  <w:lang w:val="en-US" w:eastAsia="en-US"/>
                                </w:rPr>
                                <w:t xml:space="preserve"> (</w:t>
                              </w:r>
                              <w:proofErr w:type="spellStart"/>
                              <w:r w:rsidRPr="00351208">
                                <w:rPr>
                                  <w:rFonts w:ascii="Consolas" w:eastAsiaTheme="minorHAnsi" w:hAnsi="Consolas" w:cs="Consolas"/>
                                  <w:color w:val="000000"/>
                                  <w:sz w:val="14"/>
                                  <w:szCs w:val="14"/>
                                  <w:lang w:val="en-US" w:eastAsia="en-US"/>
                                </w:rPr>
                                <w:t>staminaBar.value</w:t>
                              </w:r>
                              <w:proofErr w:type="spellEnd"/>
                              <w:r w:rsidRPr="00351208">
                                <w:rPr>
                                  <w:rFonts w:ascii="Consolas" w:eastAsiaTheme="minorHAnsi" w:hAnsi="Consolas" w:cs="Consolas"/>
                                  <w:color w:val="000000"/>
                                  <w:sz w:val="14"/>
                                  <w:szCs w:val="14"/>
                                  <w:lang w:val="en-US" w:eastAsia="en-US"/>
                                </w:rPr>
                                <w:t xml:space="preserve"> == 0)</w:t>
                              </w:r>
                            </w:p>
                            <w:p w14:paraId="61066586"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4D71A271"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roofErr w:type="spellStart"/>
                              <w:r w:rsidRPr="00351208">
                                <w:rPr>
                                  <w:rFonts w:ascii="Consolas" w:eastAsiaTheme="minorHAnsi" w:hAnsi="Consolas" w:cs="Consolas"/>
                                  <w:color w:val="000000"/>
                                  <w:sz w:val="14"/>
                                  <w:szCs w:val="14"/>
                                  <w:lang w:val="en-US" w:eastAsia="en-US"/>
                                </w:rPr>
                                <w:t>staminaText.text</w:t>
                              </w:r>
                              <w:proofErr w:type="spellEnd"/>
                              <w:r w:rsidRPr="00351208">
                                <w:rPr>
                                  <w:rFonts w:ascii="Consolas" w:eastAsiaTheme="minorHAnsi" w:hAnsi="Consolas" w:cs="Consolas"/>
                                  <w:color w:val="000000"/>
                                  <w:sz w:val="14"/>
                                  <w:szCs w:val="14"/>
                                  <w:lang w:val="en-US" w:eastAsia="en-US"/>
                                </w:rPr>
                                <w:t xml:space="preserve"> = </w:t>
                              </w:r>
                              <w:r w:rsidRPr="00351208">
                                <w:rPr>
                                  <w:rFonts w:ascii="Consolas" w:eastAsiaTheme="minorHAnsi" w:hAnsi="Consolas" w:cs="Consolas"/>
                                  <w:color w:val="A31515"/>
                                  <w:sz w:val="14"/>
                                  <w:szCs w:val="14"/>
                                  <w:lang w:val="en-US" w:eastAsia="en-US"/>
                                </w:rPr>
                                <w:t>$"</w:t>
                              </w:r>
                              <w:r w:rsidRPr="00351208">
                                <w:rPr>
                                  <w:rFonts w:ascii="Consolas" w:eastAsiaTheme="minorHAnsi" w:hAnsi="Consolas" w:cs="Consolas"/>
                                  <w:color w:val="000000"/>
                                  <w:sz w:val="14"/>
                                  <w:szCs w:val="14"/>
                                  <w:lang w:val="en-US" w:eastAsia="en-US"/>
                                </w:rPr>
                                <w:t>{</w:t>
                              </w:r>
                              <w:proofErr w:type="spellStart"/>
                              <w:proofErr w:type="gramStart"/>
                              <w:r w:rsidRPr="00351208">
                                <w:rPr>
                                  <w:rFonts w:ascii="Consolas" w:eastAsiaTheme="minorHAnsi" w:hAnsi="Consolas" w:cs="Consolas"/>
                                  <w:color w:val="000000"/>
                                  <w:sz w:val="14"/>
                                  <w:szCs w:val="14"/>
                                  <w:lang w:val="en-US" w:eastAsia="en-US"/>
                                </w:rPr>
                                <w:t>System.Math.Round</w:t>
                              </w:r>
                              <w:proofErr w:type="spellEnd"/>
                              <w:proofErr w:type="gramEnd"/>
                              <w:r w:rsidRPr="00351208">
                                <w:rPr>
                                  <w:rFonts w:ascii="Consolas" w:eastAsiaTheme="minorHAnsi" w:hAnsi="Consolas" w:cs="Consolas"/>
                                  <w:color w:val="000000"/>
                                  <w:sz w:val="14"/>
                                  <w:szCs w:val="14"/>
                                  <w:lang w:val="en-US" w:eastAsia="en-US"/>
                                </w:rPr>
                                <w:t>(</w:t>
                              </w:r>
                              <w:proofErr w:type="spellStart"/>
                              <w:r w:rsidRPr="00351208">
                                <w:rPr>
                                  <w:rFonts w:ascii="Consolas" w:eastAsiaTheme="minorHAnsi" w:hAnsi="Consolas" w:cs="Consolas"/>
                                  <w:color w:val="000000"/>
                                  <w:sz w:val="14"/>
                                  <w:szCs w:val="14"/>
                                  <w:lang w:val="en-US" w:eastAsia="en-US"/>
                                </w:rPr>
                                <w:t>movController.getCooldown</w:t>
                              </w:r>
                              <w:proofErr w:type="spellEnd"/>
                              <w:r w:rsidRPr="00351208">
                                <w:rPr>
                                  <w:rFonts w:ascii="Consolas" w:eastAsiaTheme="minorHAnsi" w:hAnsi="Consolas" w:cs="Consolas"/>
                                  <w:color w:val="000000"/>
                                  <w:sz w:val="14"/>
                                  <w:szCs w:val="14"/>
                                  <w:lang w:val="en-US" w:eastAsia="en-US"/>
                                </w:rPr>
                                <w:t>() *-1)}</w:t>
                              </w:r>
                              <w:r w:rsidRPr="00351208">
                                <w:rPr>
                                  <w:rFonts w:ascii="Consolas" w:eastAsiaTheme="minorHAnsi" w:hAnsi="Consolas" w:cs="Consolas"/>
                                  <w:color w:val="A31515"/>
                                  <w:sz w:val="14"/>
                                  <w:szCs w:val="14"/>
                                  <w:lang w:val="en-US" w:eastAsia="en-US"/>
                                </w:rPr>
                                <w:t>s. cooldown"</w:t>
                              </w:r>
                              <w:r w:rsidRPr="00351208">
                                <w:rPr>
                                  <w:rFonts w:ascii="Consolas" w:eastAsiaTheme="minorHAnsi" w:hAnsi="Consolas" w:cs="Consolas"/>
                                  <w:color w:val="000000"/>
                                  <w:sz w:val="14"/>
                                  <w:szCs w:val="14"/>
                                  <w:lang w:val="en-US" w:eastAsia="en-US"/>
                                </w:rPr>
                                <w:t>;</w:t>
                              </w:r>
                            </w:p>
                            <w:p w14:paraId="1B719DF2"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70C51F08"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else</w:t>
                              </w:r>
                            </w:p>
                            <w:p w14:paraId="5544791B"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3EE6DCBF"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roofErr w:type="spellStart"/>
                              <w:r w:rsidRPr="00351208">
                                <w:rPr>
                                  <w:rFonts w:ascii="Consolas" w:eastAsiaTheme="minorHAnsi" w:hAnsi="Consolas" w:cs="Consolas"/>
                                  <w:color w:val="000000"/>
                                  <w:sz w:val="14"/>
                                  <w:szCs w:val="14"/>
                                  <w:lang w:val="en-US" w:eastAsia="en-US"/>
                                </w:rPr>
                                <w:t>staminaText.text</w:t>
                              </w:r>
                              <w:proofErr w:type="spellEnd"/>
                              <w:r w:rsidRPr="00351208">
                                <w:rPr>
                                  <w:rFonts w:ascii="Consolas" w:eastAsiaTheme="minorHAnsi" w:hAnsi="Consolas" w:cs="Consolas"/>
                                  <w:color w:val="000000"/>
                                  <w:sz w:val="14"/>
                                  <w:szCs w:val="14"/>
                                  <w:lang w:val="en-US" w:eastAsia="en-US"/>
                                </w:rPr>
                                <w:t xml:space="preserve"> = </w:t>
                              </w:r>
                              <w:r w:rsidRPr="00351208">
                                <w:rPr>
                                  <w:rFonts w:ascii="Consolas" w:eastAsiaTheme="minorHAnsi" w:hAnsi="Consolas" w:cs="Consolas"/>
                                  <w:color w:val="A31515"/>
                                  <w:sz w:val="14"/>
                                  <w:szCs w:val="14"/>
                                  <w:lang w:val="en-US" w:eastAsia="en-US"/>
                                </w:rPr>
                                <w:t>"Stamina</w:t>
                              </w:r>
                              <w:proofErr w:type="gramStart"/>
                              <w:r w:rsidRPr="00351208">
                                <w:rPr>
                                  <w:rFonts w:ascii="Consolas" w:eastAsiaTheme="minorHAnsi" w:hAnsi="Consolas" w:cs="Consolas"/>
                                  <w:color w:val="A31515"/>
                                  <w:sz w:val="14"/>
                                  <w:szCs w:val="14"/>
                                  <w:lang w:val="en-US" w:eastAsia="en-US"/>
                                </w:rPr>
                                <w:t>"</w:t>
                              </w:r>
                              <w:r w:rsidRPr="00351208">
                                <w:rPr>
                                  <w:rFonts w:ascii="Consolas" w:eastAsiaTheme="minorHAnsi" w:hAnsi="Consolas" w:cs="Consolas"/>
                                  <w:color w:val="000000"/>
                                  <w:sz w:val="14"/>
                                  <w:szCs w:val="14"/>
                                  <w:lang w:val="en-US" w:eastAsia="en-US"/>
                                </w:rPr>
                                <w:t>;</w:t>
                              </w:r>
                              <w:proofErr w:type="gramEnd"/>
                            </w:p>
                            <w:p w14:paraId="39AF605B"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436AEAB1" w14:textId="7551A340"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57F0B62D" w14:textId="4889B3CA"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p>
                            <w:p w14:paraId="65C3253F" w14:textId="77777777" w:rsidR="00351208" w:rsidRPr="00351208" w:rsidRDefault="00351208" w:rsidP="00351208">
                              <w:pPr>
                                <w:autoSpaceDE w:val="0"/>
                                <w:autoSpaceDN w:val="0"/>
                                <w:adjustRightInd w:val="0"/>
                                <w:rPr>
                                  <w:rFonts w:ascii="Consolas" w:eastAsiaTheme="minorHAnsi" w:hAnsi="Consolas" w:cs="Consolas"/>
                                  <w:color w:val="000000"/>
                                  <w:sz w:val="19"/>
                                  <w:szCs w:val="19"/>
                                  <w:lang w:val="en-US" w:eastAsia="en-US"/>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4B91BB4" id="Группа 1400703297" o:spid="_x0000_s1119" style="width:433.5pt;height:465pt;mso-position-horizontal-relative:char;mso-position-vertical-relative:line" coordsize="59545,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">
                <v:rect id="Прямоугольник 1400703298" o:spid="_x0000_s1120" style="position:absolute;width:59545;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" fillcolor="#d9e2f3 [660]" strokecolor="#cfcdcd [2894]" strokeweight="1pt"/>
                <v:shape id="Надпись 1400703299" o:spid="_x0000_s1121" type="#_x0000_t202" style="position:absolute;left:955;top:95;width:53859;height:89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" fillcolor="white [3201]" strokeweight=".5pt">
                  <v:textbox>
                    <w:txbxContent>
                      <w:p w14:paraId="22CBCAA6"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FF"/>
                            <w:sz w:val="14"/>
                            <w:szCs w:val="14"/>
                            <w:lang w:val="en-US" w:eastAsia="en-US"/>
                          </w:rPr>
                          <w:t>public</w:t>
                        </w: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void</w:t>
                        </w:r>
                        <w:r w:rsidRPr="00351208">
                          <w:rPr>
                            <w:rFonts w:ascii="Consolas" w:eastAsiaTheme="minorHAnsi" w:hAnsi="Consolas" w:cs="Consolas"/>
                            <w:color w:val="000000"/>
                            <w:sz w:val="14"/>
                            <w:szCs w:val="14"/>
                            <w:lang w:val="en-US" w:eastAsia="en-US"/>
                          </w:rPr>
                          <w:t xml:space="preserve"> </w:t>
                        </w:r>
                        <w:proofErr w:type="spellStart"/>
                        <w:proofErr w:type="gramStart"/>
                        <w:r w:rsidRPr="00351208">
                          <w:rPr>
                            <w:rFonts w:ascii="Consolas" w:eastAsiaTheme="minorHAnsi" w:hAnsi="Consolas" w:cs="Consolas"/>
                            <w:color w:val="000000"/>
                            <w:sz w:val="14"/>
                            <w:szCs w:val="14"/>
                            <w:lang w:val="en-US" w:eastAsia="en-US"/>
                          </w:rPr>
                          <w:t>AddPoints</w:t>
                        </w:r>
                        <w:proofErr w:type="spellEnd"/>
                        <w:r w:rsidRPr="00351208">
                          <w:rPr>
                            <w:rFonts w:ascii="Consolas" w:eastAsiaTheme="minorHAnsi" w:hAnsi="Consolas" w:cs="Consolas"/>
                            <w:color w:val="000000"/>
                            <w:sz w:val="14"/>
                            <w:szCs w:val="14"/>
                            <w:lang w:val="en-US" w:eastAsia="en-US"/>
                          </w:rPr>
                          <w:t>(</w:t>
                        </w:r>
                        <w:proofErr w:type="gramEnd"/>
                        <w:r w:rsidRPr="00351208">
                          <w:rPr>
                            <w:rFonts w:ascii="Consolas" w:eastAsiaTheme="minorHAnsi" w:hAnsi="Consolas" w:cs="Consolas"/>
                            <w:color w:val="0000FF"/>
                            <w:sz w:val="14"/>
                            <w:szCs w:val="14"/>
                            <w:lang w:val="en-US" w:eastAsia="en-US"/>
                          </w:rPr>
                          <w:t>int</w:t>
                        </w:r>
                        <w:r w:rsidRPr="00351208">
                          <w:rPr>
                            <w:rFonts w:ascii="Consolas" w:eastAsiaTheme="minorHAnsi" w:hAnsi="Consolas" w:cs="Consolas"/>
                            <w:color w:val="000000"/>
                            <w:sz w:val="14"/>
                            <w:szCs w:val="14"/>
                            <w:lang w:val="en-US" w:eastAsia="en-US"/>
                          </w:rPr>
                          <w:t xml:space="preserve"> value)</w:t>
                        </w:r>
                      </w:p>
                      <w:p w14:paraId="7F2A10D3"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0BD47CA5"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points += </w:t>
                        </w:r>
                        <w:proofErr w:type="gramStart"/>
                        <w:r w:rsidRPr="00351208">
                          <w:rPr>
                            <w:rFonts w:ascii="Consolas" w:eastAsiaTheme="minorHAnsi" w:hAnsi="Consolas" w:cs="Consolas"/>
                            <w:color w:val="000000"/>
                            <w:sz w:val="14"/>
                            <w:szCs w:val="14"/>
                            <w:lang w:val="en-US" w:eastAsia="en-US"/>
                          </w:rPr>
                          <w:t>value;</w:t>
                        </w:r>
                        <w:proofErr w:type="gramEnd"/>
                      </w:p>
                      <w:p w14:paraId="71BE8182"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roofErr w:type="spellStart"/>
                        <w:proofErr w:type="gramStart"/>
                        <w:r w:rsidRPr="00351208">
                          <w:rPr>
                            <w:rFonts w:ascii="Consolas" w:eastAsiaTheme="minorHAnsi" w:hAnsi="Consolas" w:cs="Consolas"/>
                            <w:color w:val="000000"/>
                            <w:sz w:val="14"/>
                            <w:szCs w:val="14"/>
                            <w:lang w:val="en-US" w:eastAsia="en-US"/>
                          </w:rPr>
                          <w:t>UpdatePointsText</w:t>
                        </w:r>
                        <w:proofErr w:type="spellEnd"/>
                        <w:r w:rsidRPr="00351208">
                          <w:rPr>
                            <w:rFonts w:ascii="Consolas" w:eastAsiaTheme="minorHAnsi" w:hAnsi="Consolas" w:cs="Consolas"/>
                            <w:color w:val="000000"/>
                            <w:sz w:val="14"/>
                            <w:szCs w:val="14"/>
                            <w:lang w:val="en-US" w:eastAsia="en-US"/>
                          </w:rPr>
                          <w:t>(</w:t>
                        </w:r>
                        <w:proofErr w:type="gramEnd"/>
                        <w:r w:rsidRPr="00351208">
                          <w:rPr>
                            <w:rFonts w:ascii="Consolas" w:eastAsiaTheme="minorHAnsi" w:hAnsi="Consolas" w:cs="Consolas"/>
                            <w:color w:val="000000"/>
                            <w:sz w:val="14"/>
                            <w:szCs w:val="14"/>
                            <w:lang w:val="en-US" w:eastAsia="en-US"/>
                          </w:rPr>
                          <w:t>);</w:t>
                        </w:r>
                      </w:p>
                      <w:p w14:paraId="347B4194"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778F8D39"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public</w:t>
                        </w: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void</w:t>
                        </w:r>
                        <w:r w:rsidRPr="00351208">
                          <w:rPr>
                            <w:rFonts w:ascii="Consolas" w:eastAsiaTheme="minorHAnsi" w:hAnsi="Consolas" w:cs="Consolas"/>
                            <w:color w:val="000000"/>
                            <w:sz w:val="14"/>
                            <w:szCs w:val="14"/>
                            <w:lang w:val="en-US" w:eastAsia="en-US"/>
                          </w:rPr>
                          <w:t xml:space="preserve"> </w:t>
                        </w:r>
                        <w:proofErr w:type="spellStart"/>
                        <w:proofErr w:type="gramStart"/>
                        <w:r w:rsidRPr="00351208">
                          <w:rPr>
                            <w:rFonts w:ascii="Consolas" w:eastAsiaTheme="minorHAnsi" w:hAnsi="Consolas" w:cs="Consolas"/>
                            <w:color w:val="000000"/>
                            <w:sz w:val="14"/>
                            <w:szCs w:val="14"/>
                            <w:lang w:val="en-US" w:eastAsia="en-US"/>
                          </w:rPr>
                          <w:t>AddHealthPoint</w:t>
                        </w:r>
                        <w:proofErr w:type="spellEnd"/>
                        <w:r w:rsidRPr="00351208">
                          <w:rPr>
                            <w:rFonts w:ascii="Consolas" w:eastAsiaTheme="minorHAnsi" w:hAnsi="Consolas" w:cs="Consolas"/>
                            <w:color w:val="000000"/>
                            <w:sz w:val="14"/>
                            <w:szCs w:val="14"/>
                            <w:lang w:val="en-US" w:eastAsia="en-US"/>
                          </w:rPr>
                          <w:t>(</w:t>
                        </w:r>
                        <w:proofErr w:type="gramEnd"/>
                        <w:r w:rsidRPr="00351208">
                          <w:rPr>
                            <w:rFonts w:ascii="Consolas" w:eastAsiaTheme="minorHAnsi" w:hAnsi="Consolas" w:cs="Consolas"/>
                            <w:color w:val="0000FF"/>
                            <w:sz w:val="14"/>
                            <w:szCs w:val="14"/>
                            <w:lang w:val="en-US" w:eastAsia="en-US"/>
                          </w:rPr>
                          <w:t>int</w:t>
                        </w:r>
                        <w:r w:rsidRPr="00351208">
                          <w:rPr>
                            <w:rFonts w:ascii="Consolas" w:eastAsiaTheme="minorHAnsi" w:hAnsi="Consolas" w:cs="Consolas"/>
                            <w:color w:val="000000"/>
                            <w:sz w:val="14"/>
                            <w:szCs w:val="14"/>
                            <w:lang w:val="en-US" w:eastAsia="en-US"/>
                          </w:rPr>
                          <w:t xml:space="preserve"> value)</w:t>
                        </w:r>
                      </w:p>
                      <w:p w14:paraId="5929C854"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32F72BD6"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roofErr w:type="gramStart"/>
                        <w:r w:rsidRPr="00351208">
                          <w:rPr>
                            <w:rFonts w:ascii="Consolas" w:eastAsiaTheme="minorHAnsi" w:hAnsi="Consolas" w:cs="Consolas"/>
                            <w:color w:val="0000FF"/>
                            <w:sz w:val="14"/>
                            <w:szCs w:val="14"/>
                            <w:lang w:val="en-US" w:eastAsia="en-US"/>
                          </w:rPr>
                          <w:t>if</w:t>
                        </w:r>
                        <w:r w:rsidRPr="00351208">
                          <w:rPr>
                            <w:rFonts w:ascii="Consolas" w:eastAsiaTheme="minorHAnsi" w:hAnsi="Consolas" w:cs="Consolas"/>
                            <w:color w:val="000000"/>
                            <w:sz w:val="14"/>
                            <w:szCs w:val="14"/>
                            <w:lang w:val="en-US" w:eastAsia="en-US"/>
                          </w:rPr>
                          <w:t>(</w:t>
                        </w:r>
                        <w:proofErr w:type="spellStart"/>
                        <w:proofErr w:type="gramEnd"/>
                        <w:r w:rsidRPr="00351208">
                          <w:rPr>
                            <w:rFonts w:ascii="Consolas" w:eastAsiaTheme="minorHAnsi" w:hAnsi="Consolas" w:cs="Consolas"/>
                            <w:color w:val="000000"/>
                            <w:sz w:val="14"/>
                            <w:szCs w:val="14"/>
                            <w:lang w:val="en-US" w:eastAsia="en-US"/>
                          </w:rPr>
                          <w:t>healthPoints</w:t>
                        </w:r>
                        <w:proofErr w:type="spellEnd"/>
                        <w:r w:rsidRPr="00351208">
                          <w:rPr>
                            <w:rFonts w:ascii="Consolas" w:eastAsiaTheme="minorHAnsi" w:hAnsi="Consolas" w:cs="Consolas"/>
                            <w:color w:val="000000"/>
                            <w:sz w:val="14"/>
                            <w:szCs w:val="14"/>
                            <w:lang w:val="en-US" w:eastAsia="en-US"/>
                          </w:rPr>
                          <w:t xml:space="preserve"> &lt; </w:t>
                        </w:r>
                        <w:proofErr w:type="spellStart"/>
                        <w:r w:rsidRPr="00351208">
                          <w:rPr>
                            <w:rFonts w:ascii="Consolas" w:eastAsiaTheme="minorHAnsi" w:hAnsi="Consolas" w:cs="Consolas"/>
                            <w:color w:val="000000"/>
                            <w:sz w:val="14"/>
                            <w:szCs w:val="14"/>
                            <w:lang w:val="en-US" w:eastAsia="en-US"/>
                          </w:rPr>
                          <w:t>maxHealthPoints</w:t>
                        </w:r>
                        <w:proofErr w:type="spellEnd"/>
                        <w:r w:rsidRPr="00351208">
                          <w:rPr>
                            <w:rFonts w:ascii="Consolas" w:eastAsiaTheme="minorHAnsi" w:hAnsi="Consolas" w:cs="Consolas"/>
                            <w:color w:val="000000"/>
                            <w:sz w:val="14"/>
                            <w:szCs w:val="14"/>
                            <w:lang w:val="en-US" w:eastAsia="en-US"/>
                          </w:rPr>
                          <w:t>)</w:t>
                        </w:r>
                      </w:p>
                      <w:p w14:paraId="4F598B1B"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393A66E5"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roofErr w:type="spellStart"/>
                        <w:r w:rsidRPr="00351208">
                          <w:rPr>
                            <w:rFonts w:ascii="Consolas" w:eastAsiaTheme="minorHAnsi" w:hAnsi="Consolas" w:cs="Consolas"/>
                            <w:color w:val="000000"/>
                            <w:sz w:val="14"/>
                            <w:szCs w:val="14"/>
                            <w:lang w:val="en-US" w:eastAsia="en-US"/>
                          </w:rPr>
                          <w:t>healthPoints</w:t>
                        </w:r>
                        <w:proofErr w:type="spellEnd"/>
                        <w:r w:rsidRPr="00351208">
                          <w:rPr>
                            <w:rFonts w:ascii="Consolas" w:eastAsiaTheme="minorHAnsi" w:hAnsi="Consolas" w:cs="Consolas"/>
                            <w:color w:val="000000"/>
                            <w:sz w:val="14"/>
                            <w:szCs w:val="14"/>
                            <w:lang w:val="en-US" w:eastAsia="en-US"/>
                          </w:rPr>
                          <w:t xml:space="preserve"> += </w:t>
                        </w:r>
                        <w:proofErr w:type="gramStart"/>
                        <w:r w:rsidRPr="00351208">
                          <w:rPr>
                            <w:rFonts w:ascii="Consolas" w:eastAsiaTheme="minorHAnsi" w:hAnsi="Consolas" w:cs="Consolas"/>
                            <w:color w:val="000000"/>
                            <w:sz w:val="14"/>
                            <w:szCs w:val="14"/>
                            <w:lang w:val="en-US" w:eastAsia="en-US"/>
                          </w:rPr>
                          <w:t>value;</w:t>
                        </w:r>
                        <w:proofErr w:type="gramEnd"/>
                      </w:p>
                      <w:p w14:paraId="108A421A"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roofErr w:type="spellStart"/>
                        <w:proofErr w:type="gramStart"/>
                        <w:r w:rsidRPr="00351208">
                          <w:rPr>
                            <w:rFonts w:ascii="Consolas" w:eastAsiaTheme="minorHAnsi" w:hAnsi="Consolas" w:cs="Consolas"/>
                            <w:color w:val="000000"/>
                            <w:sz w:val="14"/>
                            <w:szCs w:val="14"/>
                            <w:lang w:val="en-US" w:eastAsia="en-US"/>
                          </w:rPr>
                          <w:t>UpdateHealthPointsText</w:t>
                        </w:r>
                        <w:proofErr w:type="spellEnd"/>
                        <w:r w:rsidRPr="00351208">
                          <w:rPr>
                            <w:rFonts w:ascii="Consolas" w:eastAsiaTheme="minorHAnsi" w:hAnsi="Consolas" w:cs="Consolas"/>
                            <w:color w:val="000000"/>
                            <w:sz w:val="14"/>
                            <w:szCs w:val="14"/>
                            <w:lang w:val="en-US" w:eastAsia="en-US"/>
                          </w:rPr>
                          <w:t>(</w:t>
                        </w:r>
                        <w:proofErr w:type="gramEnd"/>
                        <w:r w:rsidRPr="00351208">
                          <w:rPr>
                            <w:rFonts w:ascii="Consolas" w:eastAsiaTheme="minorHAnsi" w:hAnsi="Consolas" w:cs="Consolas"/>
                            <w:color w:val="000000"/>
                            <w:sz w:val="14"/>
                            <w:szCs w:val="14"/>
                            <w:lang w:val="en-US" w:eastAsia="en-US"/>
                          </w:rPr>
                          <w:t>);</w:t>
                        </w:r>
                      </w:p>
                      <w:p w14:paraId="231689EF"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32B648ED"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1618814B"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public</w:t>
                        </w: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void</w:t>
                        </w:r>
                        <w:r w:rsidRPr="00351208">
                          <w:rPr>
                            <w:rFonts w:ascii="Consolas" w:eastAsiaTheme="minorHAnsi" w:hAnsi="Consolas" w:cs="Consolas"/>
                            <w:color w:val="000000"/>
                            <w:sz w:val="14"/>
                            <w:szCs w:val="14"/>
                            <w:lang w:val="en-US" w:eastAsia="en-US"/>
                          </w:rPr>
                          <w:t xml:space="preserve"> </w:t>
                        </w:r>
                        <w:proofErr w:type="spellStart"/>
                        <w:proofErr w:type="gramStart"/>
                        <w:r w:rsidRPr="00351208">
                          <w:rPr>
                            <w:rFonts w:ascii="Consolas" w:eastAsiaTheme="minorHAnsi" w:hAnsi="Consolas" w:cs="Consolas"/>
                            <w:color w:val="000000"/>
                            <w:sz w:val="14"/>
                            <w:szCs w:val="14"/>
                            <w:lang w:val="en-US" w:eastAsia="en-US"/>
                          </w:rPr>
                          <w:t>removeHealthPoint</w:t>
                        </w:r>
                        <w:proofErr w:type="spellEnd"/>
                        <w:r w:rsidRPr="00351208">
                          <w:rPr>
                            <w:rFonts w:ascii="Consolas" w:eastAsiaTheme="minorHAnsi" w:hAnsi="Consolas" w:cs="Consolas"/>
                            <w:color w:val="000000"/>
                            <w:sz w:val="14"/>
                            <w:szCs w:val="14"/>
                            <w:lang w:val="en-US" w:eastAsia="en-US"/>
                          </w:rPr>
                          <w:t>(</w:t>
                        </w:r>
                        <w:proofErr w:type="gramEnd"/>
                        <w:r w:rsidRPr="00351208">
                          <w:rPr>
                            <w:rFonts w:ascii="Consolas" w:eastAsiaTheme="minorHAnsi" w:hAnsi="Consolas" w:cs="Consolas"/>
                            <w:color w:val="000000"/>
                            <w:sz w:val="14"/>
                            <w:szCs w:val="14"/>
                            <w:lang w:val="en-US" w:eastAsia="en-US"/>
                          </w:rPr>
                          <w:t>)</w:t>
                        </w:r>
                      </w:p>
                      <w:p w14:paraId="4524E1E1"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32FA4117"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roofErr w:type="gramStart"/>
                        <w:r w:rsidRPr="00351208">
                          <w:rPr>
                            <w:rFonts w:ascii="Consolas" w:eastAsiaTheme="minorHAnsi" w:hAnsi="Consolas" w:cs="Consolas"/>
                            <w:color w:val="0000FF"/>
                            <w:sz w:val="14"/>
                            <w:szCs w:val="14"/>
                            <w:lang w:val="en-US" w:eastAsia="en-US"/>
                          </w:rPr>
                          <w:t>if</w:t>
                        </w:r>
                        <w:r w:rsidRPr="00351208">
                          <w:rPr>
                            <w:rFonts w:ascii="Consolas" w:eastAsiaTheme="minorHAnsi" w:hAnsi="Consolas" w:cs="Consolas"/>
                            <w:color w:val="000000"/>
                            <w:sz w:val="14"/>
                            <w:szCs w:val="14"/>
                            <w:lang w:val="en-US" w:eastAsia="en-US"/>
                          </w:rPr>
                          <w:t>(</w:t>
                        </w:r>
                        <w:proofErr w:type="spellStart"/>
                        <w:proofErr w:type="gramEnd"/>
                        <w:r w:rsidRPr="00351208">
                          <w:rPr>
                            <w:rFonts w:ascii="Consolas" w:eastAsiaTheme="minorHAnsi" w:hAnsi="Consolas" w:cs="Consolas"/>
                            <w:color w:val="000000"/>
                            <w:sz w:val="14"/>
                            <w:szCs w:val="14"/>
                            <w:lang w:val="en-US" w:eastAsia="en-US"/>
                          </w:rPr>
                          <w:t>healthPoints</w:t>
                        </w:r>
                        <w:proofErr w:type="spellEnd"/>
                        <w:r w:rsidRPr="00351208">
                          <w:rPr>
                            <w:rFonts w:ascii="Consolas" w:eastAsiaTheme="minorHAnsi" w:hAnsi="Consolas" w:cs="Consolas"/>
                            <w:color w:val="000000"/>
                            <w:sz w:val="14"/>
                            <w:szCs w:val="14"/>
                            <w:lang w:val="en-US" w:eastAsia="en-US"/>
                          </w:rPr>
                          <w:t xml:space="preserve"> &gt; 0)</w:t>
                        </w:r>
                      </w:p>
                      <w:p w14:paraId="459FECB7"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23490EC2"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roofErr w:type="spellStart"/>
                        <w:r w:rsidRPr="00351208">
                          <w:rPr>
                            <w:rFonts w:ascii="Consolas" w:eastAsiaTheme="minorHAnsi" w:hAnsi="Consolas" w:cs="Consolas"/>
                            <w:color w:val="000000"/>
                            <w:sz w:val="14"/>
                            <w:szCs w:val="14"/>
                            <w:lang w:val="en-US" w:eastAsia="en-US"/>
                          </w:rPr>
                          <w:t>healthPoints</w:t>
                        </w:r>
                        <w:proofErr w:type="spellEnd"/>
                        <w:r w:rsidRPr="00351208">
                          <w:rPr>
                            <w:rFonts w:ascii="Consolas" w:eastAsiaTheme="minorHAnsi" w:hAnsi="Consolas" w:cs="Consolas"/>
                            <w:color w:val="000000"/>
                            <w:sz w:val="14"/>
                            <w:szCs w:val="14"/>
                            <w:lang w:val="en-US" w:eastAsia="en-US"/>
                          </w:rPr>
                          <w:t xml:space="preserve"> -= </w:t>
                        </w:r>
                        <w:proofErr w:type="gramStart"/>
                        <w:r w:rsidRPr="00351208">
                          <w:rPr>
                            <w:rFonts w:ascii="Consolas" w:eastAsiaTheme="minorHAnsi" w:hAnsi="Consolas" w:cs="Consolas"/>
                            <w:color w:val="000000"/>
                            <w:sz w:val="14"/>
                            <w:szCs w:val="14"/>
                            <w:lang w:val="en-US" w:eastAsia="en-US"/>
                          </w:rPr>
                          <w:t>1;</w:t>
                        </w:r>
                        <w:proofErr w:type="gramEnd"/>
                      </w:p>
                      <w:p w14:paraId="44C7FFFE"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roofErr w:type="spellStart"/>
                        <w:proofErr w:type="gramStart"/>
                        <w:r w:rsidRPr="00351208">
                          <w:rPr>
                            <w:rFonts w:ascii="Consolas" w:eastAsiaTheme="minorHAnsi" w:hAnsi="Consolas" w:cs="Consolas"/>
                            <w:color w:val="000000"/>
                            <w:sz w:val="14"/>
                            <w:szCs w:val="14"/>
                            <w:lang w:val="en-US" w:eastAsia="en-US"/>
                          </w:rPr>
                          <w:t>UpdateHealthPointsText</w:t>
                        </w:r>
                        <w:proofErr w:type="spellEnd"/>
                        <w:r w:rsidRPr="00351208">
                          <w:rPr>
                            <w:rFonts w:ascii="Consolas" w:eastAsiaTheme="minorHAnsi" w:hAnsi="Consolas" w:cs="Consolas"/>
                            <w:color w:val="000000"/>
                            <w:sz w:val="14"/>
                            <w:szCs w:val="14"/>
                            <w:lang w:val="en-US" w:eastAsia="en-US"/>
                          </w:rPr>
                          <w:t>(</w:t>
                        </w:r>
                        <w:proofErr w:type="gramEnd"/>
                        <w:r w:rsidRPr="00351208">
                          <w:rPr>
                            <w:rFonts w:ascii="Consolas" w:eastAsiaTheme="minorHAnsi" w:hAnsi="Consolas" w:cs="Consolas"/>
                            <w:color w:val="000000"/>
                            <w:sz w:val="14"/>
                            <w:szCs w:val="14"/>
                            <w:lang w:val="en-US" w:eastAsia="en-US"/>
                          </w:rPr>
                          <w:t>);</w:t>
                        </w:r>
                      </w:p>
                      <w:p w14:paraId="47B4931B"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757C58DC"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else</w:t>
                        </w:r>
                      </w:p>
                      <w:p w14:paraId="3E69D8E6"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7DB2B576" w14:textId="4370BBE2"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roofErr w:type="gramStart"/>
                        <w:r w:rsidRPr="00351208">
                          <w:rPr>
                            <w:rFonts w:ascii="Consolas" w:eastAsiaTheme="minorHAnsi" w:hAnsi="Consolas" w:cs="Consolas"/>
                            <w:color w:val="000000"/>
                            <w:sz w:val="14"/>
                            <w:szCs w:val="14"/>
                            <w:lang w:val="en-US" w:eastAsia="en-US"/>
                          </w:rPr>
                          <w:t>Lose(</w:t>
                        </w:r>
                        <w:proofErr w:type="gramEnd"/>
                        <w:r w:rsidRPr="00351208">
                          <w:rPr>
                            <w:rFonts w:ascii="Consolas" w:eastAsiaTheme="minorHAnsi" w:hAnsi="Consolas" w:cs="Consolas"/>
                            <w:color w:val="000000"/>
                            <w:sz w:val="14"/>
                            <w:szCs w:val="14"/>
                            <w:lang w:val="en-US" w:eastAsia="en-US"/>
                          </w:rPr>
                          <w:t>);</w:t>
                        </w:r>
                      </w:p>
                      <w:p w14:paraId="56E4AEA8" w14:textId="29823789" w:rsidR="00351208" w:rsidRPr="00351208" w:rsidRDefault="00351208" w:rsidP="00351208">
                        <w:pPr>
                          <w:autoSpaceDE w:val="0"/>
                          <w:autoSpaceDN w:val="0"/>
                          <w:adjustRightInd w:val="0"/>
                          <w:ind w:left="708"/>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3CEEE013" w14:textId="0399495B" w:rsidR="002D069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1412E1AF"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private</w:t>
                        </w: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void</w:t>
                        </w:r>
                        <w:r w:rsidRPr="00351208">
                          <w:rPr>
                            <w:rFonts w:ascii="Consolas" w:eastAsiaTheme="minorHAnsi" w:hAnsi="Consolas" w:cs="Consolas"/>
                            <w:color w:val="000000"/>
                            <w:sz w:val="14"/>
                            <w:szCs w:val="14"/>
                            <w:lang w:val="en-US" w:eastAsia="en-US"/>
                          </w:rPr>
                          <w:t xml:space="preserve"> </w:t>
                        </w:r>
                        <w:proofErr w:type="spellStart"/>
                        <w:proofErr w:type="gramStart"/>
                        <w:r w:rsidRPr="00351208">
                          <w:rPr>
                            <w:rFonts w:ascii="Consolas" w:eastAsiaTheme="minorHAnsi" w:hAnsi="Consolas" w:cs="Consolas"/>
                            <w:color w:val="000000"/>
                            <w:sz w:val="14"/>
                            <w:szCs w:val="14"/>
                            <w:lang w:val="en-US" w:eastAsia="en-US"/>
                          </w:rPr>
                          <w:t>UpdatePointsText</w:t>
                        </w:r>
                        <w:proofErr w:type="spellEnd"/>
                        <w:r w:rsidRPr="00351208">
                          <w:rPr>
                            <w:rFonts w:ascii="Consolas" w:eastAsiaTheme="minorHAnsi" w:hAnsi="Consolas" w:cs="Consolas"/>
                            <w:color w:val="000000"/>
                            <w:sz w:val="14"/>
                            <w:szCs w:val="14"/>
                            <w:lang w:val="en-US" w:eastAsia="en-US"/>
                          </w:rPr>
                          <w:t>(</w:t>
                        </w:r>
                        <w:proofErr w:type="gramEnd"/>
                        <w:r w:rsidRPr="00351208">
                          <w:rPr>
                            <w:rFonts w:ascii="Consolas" w:eastAsiaTheme="minorHAnsi" w:hAnsi="Consolas" w:cs="Consolas"/>
                            <w:color w:val="000000"/>
                            <w:sz w:val="14"/>
                            <w:szCs w:val="14"/>
                            <w:lang w:val="en-US" w:eastAsia="en-US"/>
                          </w:rPr>
                          <w:t>)</w:t>
                        </w:r>
                      </w:p>
                      <w:p w14:paraId="3368BD4F"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54334528"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roofErr w:type="spellStart"/>
                        <w:r w:rsidRPr="00351208">
                          <w:rPr>
                            <w:rFonts w:ascii="Consolas" w:eastAsiaTheme="minorHAnsi" w:hAnsi="Consolas" w:cs="Consolas"/>
                            <w:color w:val="000000"/>
                            <w:sz w:val="14"/>
                            <w:szCs w:val="14"/>
                            <w:lang w:val="en-US" w:eastAsia="en-US"/>
                          </w:rPr>
                          <w:t>pointsText.text</w:t>
                        </w:r>
                        <w:proofErr w:type="spellEnd"/>
                        <w:r w:rsidRPr="00351208">
                          <w:rPr>
                            <w:rFonts w:ascii="Consolas" w:eastAsiaTheme="minorHAnsi" w:hAnsi="Consolas" w:cs="Consolas"/>
                            <w:color w:val="000000"/>
                            <w:sz w:val="14"/>
                            <w:szCs w:val="14"/>
                            <w:lang w:val="en-US" w:eastAsia="en-US"/>
                          </w:rPr>
                          <w:t xml:space="preserve"> = </w:t>
                        </w:r>
                        <w:r w:rsidRPr="00351208">
                          <w:rPr>
                            <w:rFonts w:ascii="Consolas" w:eastAsiaTheme="minorHAnsi" w:hAnsi="Consolas" w:cs="Consolas"/>
                            <w:color w:val="A31515"/>
                            <w:sz w:val="14"/>
                            <w:szCs w:val="14"/>
                            <w:lang w:val="en-US" w:eastAsia="en-US"/>
                          </w:rPr>
                          <w:t xml:space="preserve">$"Points: </w:t>
                        </w:r>
                        <w:r w:rsidRPr="00351208">
                          <w:rPr>
                            <w:rFonts w:ascii="Consolas" w:eastAsiaTheme="minorHAnsi" w:hAnsi="Consolas" w:cs="Consolas"/>
                            <w:color w:val="000000"/>
                            <w:sz w:val="14"/>
                            <w:szCs w:val="14"/>
                            <w:lang w:val="en-US" w:eastAsia="en-US"/>
                          </w:rPr>
                          <w:t>{points}</w:t>
                        </w:r>
                        <w:proofErr w:type="gramStart"/>
                        <w:r w:rsidRPr="00351208">
                          <w:rPr>
                            <w:rFonts w:ascii="Consolas" w:eastAsiaTheme="minorHAnsi" w:hAnsi="Consolas" w:cs="Consolas"/>
                            <w:color w:val="A31515"/>
                            <w:sz w:val="14"/>
                            <w:szCs w:val="14"/>
                            <w:lang w:val="en-US" w:eastAsia="en-US"/>
                          </w:rPr>
                          <w:t>"</w:t>
                        </w:r>
                        <w:r w:rsidRPr="00351208">
                          <w:rPr>
                            <w:rFonts w:ascii="Consolas" w:eastAsiaTheme="minorHAnsi" w:hAnsi="Consolas" w:cs="Consolas"/>
                            <w:color w:val="000000"/>
                            <w:sz w:val="14"/>
                            <w:szCs w:val="14"/>
                            <w:lang w:val="en-US" w:eastAsia="en-US"/>
                          </w:rPr>
                          <w:t>;</w:t>
                        </w:r>
                        <w:proofErr w:type="gramEnd"/>
                      </w:p>
                      <w:p w14:paraId="4DF0F7FB"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    </w:t>
                        </w:r>
                      </w:p>
                      <w:p w14:paraId="306639F7"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private</w:t>
                        </w: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void</w:t>
                        </w:r>
                        <w:r w:rsidRPr="00351208">
                          <w:rPr>
                            <w:rFonts w:ascii="Consolas" w:eastAsiaTheme="minorHAnsi" w:hAnsi="Consolas" w:cs="Consolas"/>
                            <w:color w:val="000000"/>
                            <w:sz w:val="14"/>
                            <w:szCs w:val="14"/>
                            <w:lang w:val="en-US" w:eastAsia="en-US"/>
                          </w:rPr>
                          <w:t xml:space="preserve"> </w:t>
                        </w:r>
                        <w:proofErr w:type="spellStart"/>
                        <w:proofErr w:type="gramStart"/>
                        <w:r w:rsidRPr="00351208">
                          <w:rPr>
                            <w:rFonts w:ascii="Consolas" w:eastAsiaTheme="minorHAnsi" w:hAnsi="Consolas" w:cs="Consolas"/>
                            <w:color w:val="000000"/>
                            <w:sz w:val="14"/>
                            <w:szCs w:val="14"/>
                            <w:lang w:val="en-US" w:eastAsia="en-US"/>
                          </w:rPr>
                          <w:t>UpdateBulletsText</w:t>
                        </w:r>
                        <w:proofErr w:type="spellEnd"/>
                        <w:r w:rsidRPr="00351208">
                          <w:rPr>
                            <w:rFonts w:ascii="Consolas" w:eastAsiaTheme="minorHAnsi" w:hAnsi="Consolas" w:cs="Consolas"/>
                            <w:color w:val="000000"/>
                            <w:sz w:val="14"/>
                            <w:szCs w:val="14"/>
                            <w:lang w:val="en-US" w:eastAsia="en-US"/>
                          </w:rPr>
                          <w:t>(</w:t>
                        </w:r>
                        <w:proofErr w:type="gramEnd"/>
                        <w:r w:rsidRPr="00351208">
                          <w:rPr>
                            <w:rFonts w:ascii="Consolas" w:eastAsiaTheme="minorHAnsi" w:hAnsi="Consolas" w:cs="Consolas"/>
                            <w:color w:val="000000"/>
                            <w:sz w:val="14"/>
                            <w:szCs w:val="14"/>
                            <w:lang w:val="en-US" w:eastAsia="en-US"/>
                          </w:rPr>
                          <w:t>)</w:t>
                        </w:r>
                      </w:p>
                      <w:p w14:paraId="5CCA9424"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62A219FE"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roofErr w:type="spellStart"/>
                        <w:r w:rsidRPr="00351208">
                          <w:rPr>
                            <w:rFonts w:ascii="Consolas" w:eastAsiaTheme="minorHAnsi" w:hAnsi="Consolas" w:cs="Consolas"/>
                            <w:color w:val="000000"/>
                            <w:sz w:val="14"/>
                            <w:szCs w:val="14"/>
                            <w:lang w:val="en-US" w:eastAsia="en-US"/>
                          </w:rPr>
                          <w:t>bulletsText.text</w:t>
                        </w:r>
                        <w:proofErr w:type="spellEnd"/>
                        <w:r w:rsidRPr="00351208">
                          <w:rPr>
                            <w:rFonts w:ascii="Consolas" w:eastAsiaTheme="minorHAnsi" w:hAnsi="Consolas" w:cs="Consolas"/>
                            <w:color w:val="000000"/>
                            <w:sz w:val="14"/>
                            <w:szCs w:val="14"/>
                            <w:lang w:val="en-US" w:eastAsia="en-US"/>
                          </w:rPr>
                          <w:t xml:space="preserve"> = </w:t>
                        </w:r>
                        <w:r w:rsidRPr="00351208">
                          <w:rPr>
                            <w:rFonts w:ascii="Consolas" w:eastAsiaTheme="minorHAnsi" w:hAnsi="Consolas" w:cs="Consolas"/>
                            <w:color w:val="A31515"/>
                            <w:sz w:val="14"/>
                            <w:szCs w:val="14"/>
                            <w:lang w:val="en-US" w:eastAsia="en-US"/>
                          </w:rPr>
                          <w:t xml:space="preserve">$"Bullets: </w:t>
                        </w:r>
                        <w:r w:rsidRPr="00351208">
                          <w:rPr>
                            <w:rFonts w:ascii="Consolas" w:eastAsiaTheme="minorHAnsi" w:hAnsi="Consolas" w:cs="Consolas"/>
                            <w:color w:val="000000"/>
                            <w:sz w:val="14"/>
                            <w:szCs w:val="14"/>
                            <w:lang w:val="en-US" w:eastAsia="en-US"/>
                          </w:rPr>
                          <w:t>{bullets}</w:t>
                        </w:r>
                        <w:proofErr w:type="gramStart"/>
                        <w:r w:rsidRPr="00351208">
                          <w:rPr>
                            <w:rFonts w:ascii="Consolas" w:eastAsiaTheme="minorHAnsi" w:hAnsi="Consolas" w:cs="Consolas"/>
                            <w:color w:val="A31515"/>
                            <w:sz w:val="14"/>
                            <w:szCs w:val="14"/>
                            <w:lang w:val="en-US" w:eastAsia="en-US"/>
                          </w:rPr>
                          <w:t>"</w:t>
                        </w:r>
                        <w:r w:rsidRPr="00351208">
                          <w:rPr>
                            <w:rFonts w:ascii="Consolas" w:eastAsiaTheme="minorHAnsi" w:hAnsi="Consolas" w:cs="Consolas"/>
                            <w:color w:val="000000"/>
                            <w:sz w:val="14"/>
                            <w:szCs w:val="14"/>
                            <w:lang w:val="en-US" w:eastAsia="en-US"/>
                          </w:rPr>
                          <w:t>;</w:t>
                        </w:r>
                        <w:proofErr w:type="gramEnd"/>
                      </w:p>
                      <w:p w14:paraId="7FCC1B35"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543CBCB5"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private</w:t>
                        </w: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void</w:t>
                        </w:r>
                        <w:r w:rsidRPr="00351208">
                          <w:rPr>
                            <w:rFonts w:ascii="Consolas" w:eastAsiaTheme="minorHAnsi" w:hAnsi="Consolas" w:cs="Consolas"/>
                            <w:color w:val="000000"/>
                            <w:sz w:val="14"/>
                            <w:szCs w:val="14"/>
                            <w:lang w:val="en-US" w:eastAsia="en-US"/>
                          </w:rPr>
                          <w:t xml:space="preserve"> </w:t>
                        </w:r>
                        <w:proofErr w:type="spellStart"/>
                        <w:proofErr w:type="gramStart"/>
                        <w:r w:rsidRPr="00351208">
                          <w:rPr>
                            <w:rFonts w:ascii="Consolas" w:eastAsiaTheme="minorHAnsi" w:hAnsi="Consolas" w:cs="Consolas"/>
                            <w:color w:val="000000"/>
                            <w:sz w:val="14"/>
                            <w:szCs w:val="14"/>
                            <w:lang w:val="en-US" w:eastAsia="en-US"/>
                          </w:rPr>
                          <w:t>UpdateHealthPointsText</w:t>
                        </w:r>
                        <w:proofErr w:type="spellEnd"/>
                        <w:r w:rsidRPr="00351208">
                          <w:rPr>
                            <w:rFonts w:ascii="Consolas" w:eastAsiaTheme="minorHAnsi" w:hAnsi="Consolas" w:cs="Consolas"/>
                            <w:color w:val="000000"/>
                            <w:sz w:val="14"/>
                            <w:szCs w:val="14"/>
                            <w:lang w:val="en-US" w:eastAsia="en-US"/>
                          </w:rPr>
                          <w:t>(</w:t>
                        </w:r>
                        <w:proofErr w:type="gramEnd"/>
                        <w:r w:rsidRPr="00351208">
                          <w:rPr>
                            <w:rFonts w:ascii="Consolas" w:eastAsiaTheme="minorHAnsi" w:hAnsi="Consolas" w:cs="Consolas"/>
                            <w:color w:val="000000"/>
                            <w:sz w:val="14"/>
                            <w:szCs w:val="14"/>
                            <w:lang w:val="en-US" w:eastAsia="en-US"/>
                          </w:rPr>
                          <w:t>)</w:t>
                        </w:r>
                      </w:p>
                      <w:p w14:paraId="392060B8"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2A2B3B14"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roofErr w:type="spellStart"/>
                        <w:r w:rsidRPr="00351208">
                          <w:rPr>
                            <w:rFonts w:ascii="Consolas" w:eastAsiaTheme="minorHAnsi" w:hAnsi="Consolas" w:cs="Consolas"/>
                            <w:color w:val="000000"/>
                            <w:sz w:val="14"/>
                            <w:szCs w:val="14"/>
                            <w:lang w:val="en-US" w:eastAsia="en-US"/>
                          </w:rPr>
                          <w:t>healthPointsText.text</w:t>
                        </w:r>
                        <w:proofErr w:type="spellEnd"/>
                        <w:r w:rsidRPr="00351208">
                          <w:rPr>
                            <w:rFonts w:ascii="Consolas" w:eastAsiaTheme="minorHAnsi" w:hAnsi="Consolas" w:cs="Consolas"/>
                            <w:color w:val="000000"/>
                            <w:sz w:val="14"/>
                            <w:szCs w:val="14"/>
                            <w:lang w:val="en-US" w:eastAsia="en-US"/>
                          </w:rPr>
                          <w:t xml:space="preserve"> = </w:t>
                        </w:r>
                        <w:r w:rsidRPr="00351208">
                          <w:rPr>
                            <w:rFonts w:ascii="Consolas" w:eastAsiaTheme="minorHAnsi" w:hAnsi="Consolas" w:cs="Consolas"/>
                            <w:color w:val="A31515"/>
                            <w:sz w:val="14"/>
                            <w:szCs w:val="14"/>
                            <w:lang w:val="en-US" w:eastAsia="en-US"/>
                          </w:rPr>
                          <w:t xml:space="preserve">$"Lives: </w:t>
                        </w:r>
                        <w:r w:rsidRPr="00351208">
                          <w:rPr>
                            <w:rFonts w:ascii="Consolas" w:eastAsiaTheme="minorHAnsi" w:hAnsi="Consolas" w:cs="Consolas"/>
                            <w:color w:val="000000"/>
                            <w:sz w:val="14"/>
                            <w:szCs w:val="14"/>
                            <w:lang w:val="en-US" w:eastAsia="en-US"/>
                          </w:rPr>
                          <w:t>{</w:t>
                        </w:r>
                        <w:proofErr w:type="spellStart"/>
                        <w:r w:rsidRPr="00351208">
                          <w:rPr>
                            <w:rFonts w:ascii="Consolas" w:eastAsiaTheme="minorHAnsi" w:hAnsi="Consolas" w:cs="Consolas"/>
                            <w:color w:val="000000"/>
                            <w:sz w:val="14"/>
                            <w:szCs w:val="14"/>
                            <w:lang w:val="en-US" w:eastAsia="en-US"/>
                          </w:rPr>
                          <w:t>healthPoints</w:t>
                        </w:r>
                        <w:proofErr w:type="spellEnd"/>
                        <w:r w:rsidRPr="00351208">
                          <w:rPr>
                            <w:rFonts w:ascii="Consolas" w:eastAsiaTheme="minorHAnsi" w:hAnsi="Consolas" w:cs="Consolas"/>
                            <w:color w:val="000000"/>
                            <w:sz w:val="14"/>
                            <w:szCs w:val="14"/>
                            <w:lang w:val="en-US" w:eastAsia="en-US"/>
                          </w:rPr>
                          <w:t>}</w:t>
                        </w:r>
                        <w:proofErr w:type="gramStart"/>
                        <w:r w:rsidRPr="00351208">
                          <w:rPr>
                            <w:rFonts w:ascii="Consolas" w:eastAsiaTheme="minorHAnsi" w:hAnsi="Consolas" w:cs="Consolas"/>
                            <w:color w:val="A31515"/>
                            <w:sz w:val="14"/>
                            <w:szCs w:val="14"/>
                            <w:lang w:val="en-US" w:eastAsia="en-US"/>
                          </w:rPr>
                          <w:t>"</w:t>
                        </w:r>
                        <w:r w:rsidRPr="00351208">
                          <w:rPr>
                            <w:rFonts w:ascii="Consolas" w:eastAsiaTheme="minorHAnsi" w:hAnsi="Consolas" w:cs="Consolas"/>
                            <w:color w:val="000000"/>
                            <w:sz w:val="14"/>
                            <w:szCs w:val="14"/>
                            <w:lang w:val="en-US" w:eastAsia="en-US"/>
                          </w:rPr>
                          <w:t>;</w:t>
                        </w:r>
                        <w:proofErr w:type="gramEnd"/>
                      </w:p>
                      <w:p w14:paraId="2A9FDF95" w14:textId="744CE944"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459DD289" w14:textId="52A29CEC"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p>
                      <w:p w14:paraId="06E5A022"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void</w:t>
                        </w:r>
                        <w:r w:rsidRPr="00351208">
                          <w:rPr>
                            <w:rFonts w:ascii="Consolas" w:eastAsiaTheme="minorHAnsi" w:hAnsi="Consolas" w:cs="Consolas"/>
                            <w:color w:val="000000"/>
                            <w:sz w:val="14"/>
                            <w:szCs w:val="14"/>
                            <w:lang w:val="en-US" w:eastAsia="en-US"/>
                          </w:rPr>
                          <w:t xml:space="preserve"> </w:t>
                        </w:r>
                        <w:proofErr w:type="gramStart"/>
                        <w:r w:rsidRPr="00351208">
                          <w:rPr>
                            <w:rFonts w:ascii="Consolas" w:eastAsiaTheme="minorHAnsi" w:hAnsi="Consolas" w:cs="Consolas"/>
                            <w:color w:val="000000"/>
                            <w:sz w:val="14"/>
                            <w:szCs w:val="14"/>
                            <w:lang w:val="en-US" w:eastAsia="en-US"/>
                          </w:rPr>
                          <w:t>Start(</w:t>
                        </w:r>
                        <w:proofErr w:type="gramEnd"/>
                        <w:r w:rsidRPr="00351208">
                          <w:rPr>
                            <w:rFonts w:ascii="Consolas" w:eastAsiaTheme="minorHAnsi" w:hAnsi="Consolas" w:cs="Consolas"/>
                            <w:color w:val="000000"/>
                            <w:sz w:val="14"/>
                            <w:szCs w:val="14"/>
                            <w:lang w:val="en-US" w:eastAsia="en-US"/>
                          </w:rPr>
                          <w:t>)</w:t>
                        </w:r>
                      </w:p>
                      <w:p w14:paraId="323CE430"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650AC2E0"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roofErr w:type="spellStart"/>
                        <w:r w:rsidRPr="00351208">
                          <w:rPr>
                            <w:rFonts w:ascii="Consolas" w:eastAsiaTheme="minorHAnsi" w:hAnsi="Consolas" w:cs="Consolas"/>
                            <w:color w:val="000000"/>
                            <w:sz w:val="14"/>
                            <w:szCs w:val="14"/>
                            <w:lang w:val="en-US" w:eastAsia="en-US"/>
                          </w:rPr>
                          <w:t>staminaBar.maxValue</w:t>
                        </w:r>
                        <w:proofErr w:type="spellEnd"/>
                        <w:r w:rsidRPr="00351208">
                          <w:rPr>
                            <w:rFonts w:ascii="Consolas" w:eastAsiaTheme="minorHAnsi" w:hAnsi="Consolas" w:cs="Consolas"/>
                            <w:color w:val="000000"/>
                            <w:sz w:val="14"/>
                            <w:szCs w:val="14"/>
                            <w:lang w:val="en-US" w:eastAsia="en-US"/>
                          </w:rPr>
                          <w:t xml:space="preserve"> = </w:t>
                        </w:r>
                        <w:proofErr w:type="spellStart"/>
                        <w:r w:rsidRPr="00351208">
                          <w:rPr>
                            <w:rFonts w:ascii="Consolas" w:eastAsiaTheme="minorHAnsi" w:hAnsi="Consolas" w:cs="Consolas"/>
                            <w:color w:val="000000"/>
                            <w:sz w:val="14"/>
                            <w:szCs w:val="14"/>
                            <w:lang w:val="en-US" w:eastAsia="en-US"/>
                          </w:rPr>
                          <w:t>movController.getMaxStamina</w:t>
                        </w:r>
                        <w:proofErr w:type="spellEnd"/>
                        <w:r w:rsidRPr="00351208">
                          <w:rPr>
                            <w:rFonts w:ascii="Consolas" w:eastAsiaTheme="minorHAnsi" w:hAnsi="Consolas" w:cs="Consolas"/>
                            <w:color w:val="000000"/>
                            <w:sz w:val="14"/>
                            <w:szCs w:val="14"/>
                            <w:lang w:val="en-US" w:eastAsia="en-US"/>
                          </w:rPr>
                          <w:t>(</w:t>
                        </w:r>
                        <w:proofErr w:type="gramStart"/>
                        <w:r w:rsidRPr="00351208">
                          <w:rPr>
                            <w:rFonts w:ascii="Consolas" w:eastAsiaTheme="minorHAnsi" w:hAnsi="Consolas" w:cs="Consolas"/>
                            <w:color w:val="000000"/>
                            <w:sz w:val="14"/>
                            <w:szCs w:val="14"/>
                            <w:lang w:val="en-US" w:eastAsia="en-US"/>
                          </w:rPr>
                          <w:t>);</w:t>
                        </w:r>
                        <w:proofErr w:type="gramEnd"/>
                      </w:p>
                      <w:p w14:paraId="68E3097A"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roofErr w:type="spellStart"/>
                        <w:r w:rsidRPr="00351208">
                          <w:rPr>
                            <w:rFonts w:ascii="Consolas" w:eastAsiaTheme="minorHAnsi" w:hAnsi="Consolas" w:cs="Consolas"/>
                            <w:color w:val="000000"/>
                            <w:sz w:val="14"/>
                            <w:szCs w:val="14"/>
                            <w:lang w:val="en-US" w:eastAsia="en-US"/>
                          </w:rPr>
                          <w:t>staminaBar.value</w:t>
                        </w:r>
                        <w:proofErr w:type="spellEnd"/>
                        <w:r w:rsidRPr="00351208">
                          <w:rPr>
                            <w:rFonts w:ascii="Consolas" w:eastAsiaTheme="minorHAnsi" w:hAnsi="Consolas" w:cs="Consolas"/>
                            <w:color w:val="000000"/>
                            <w:sz w:val="14"/>
                            <w:szCs w:val="14"/>
                            <w:lang w:val="en-US" w:eastAsia="en-US"/>
                          </w:rPr>
                          <w:t xml:space="preserve"> = </w:t>
                        </w:r>
                        <w:proofErr w:type="spellStart"/>
                        <w:r w:rsidRPr="00351208">
                          <w:rPr>
                            <w:rFonts w:ascii="Consolas" w:eastAsiaTheme="minorHAnsi" w:hAnsi="Consolas" w:cs="Consolas"/>
                            <w:color w:val="000000"/>
                            <w:sz w:val="14"/>
                            <w:szCs w:val="14"/>
                            <w:lang w:val="en-US" w:eastAsia="en-US"/>
                          </w:rPr>
                          <w:t>movController.getStamina</w:t>
                        </w:r>
                        <w:proofErr w:type="spellEnd"/>
                        <w:r w:rsidRPr="00351208">
                          <w:rPr>
                            <w:rFonts w:ascii="Consolas" w:eastAsiaTheme="minorHAnsi" w:hAnsi="Consolas" w:cs="Consolas"/>
                            <w:color w:val="000000"/>
                            <w:sz w:val="14"/>
                            <w:szCs w:val="14"/>
                            <w:lang w:val="en-US" w:eastAsia="en-US"/>
                          </w:rPr>
                          <w:t>(</w:t>
                        </w:r>
                        <w:proofErr w:type="gramStart"/>
                        <w:r w:rsidRPr="00351208">
                          <w:rPr>
                            <w:rFonts w:ascii="Consolas" w:eastAsiaTheme="minorHAnsi" w:hAnsi="Consolas" w:cs="Consolas"/>
                            <w:color w:val="000000"/>
                            <w:sz w:val="14"/>
                            <w:szCs w:val="14"/>
                            <w:lang w:val="en-US" w:eastAsia="en-US"/>
                          </w:rPr>
                          <w:t>);</w:t>
                        </w:r>
                        <w:proofErr w:type="gramEnd"/>
                      </w:p>
                      <w:p w14:paraId="68EF820E"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475D5323"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private</w:t>
                        </w: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void</w:t>
                        </w:r>
                        <w:r w:rsidRPr="00351208">
                          <w:rPr>
                            <w:rFonts w:ascii="Consolas" w:eastAsiaTheme="minorHAnsi" w:hAnsi="Consolas" w:cs="Consolas"/>
                            <w:color w:val="000000"/>
                            <w:sz w:val="14"/>
                            <w:szCs w:val="14"/>
                            <w:lang w:val="en-US" w:eastAsia="en-US"/>
                          </w:rPr>
                          <w:t xml:space="preserve"> </w:t>
                        </w:r>
                        <w:proofErr w:type="gramStart"/>
                        <w:r w:rsidRPr="00351208">
                          <w:rPr>
                            <w:rFonts w:ascii="Consolas" w:eastAsiaTheme="minorHAnsi" w:hAnsi="Consolas" w:cs="Consolas"/>
                            <w:color w:val="000000"/>
                            <w:sz w:val="14"/>
                            <w:szCs w:val="14"/>
                            <w:lang w:val="en-US" w:eastAsia="en-US"/>
                          </w:rPr>
                          <w:t>Update(</w:t>
                        </w:r>
                        <w:proofErr w:type="gramEnd"/>
                        <w:r w:rsidRPr="00351208">
                          <w:rPr>
                            <w:rFonts w:ascii="Consolas" w:eastAsiaTheme="minorHAnsi" w:hAnsi="Consolas" w:cs="Consolas"/>
                            <w:color w:val="000000"/>
                            <w:sz w:val="14"/>
                            <w:szCs w:val="14"/>
                            <w:lang w:val="en-US" w:eastAsia="en-US"/>
                          </w:rPr>
                          <w:t>)</w:t>
                        </w:r>
                      </w:p>
                      <w:p w14:paraId="624B4FD0"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7E41C031"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roofErr w:type="spellStart"/>
                        <w:r w:rsidRPr="00351208">
                          <w:rPr>
                            <w:rFonts w:ascii="Consolas" w:eastAsiaTheme="minorHAnsi" w:hAnsi="Consolas" w:cs="Consolas"/>
                            <w:color w:val="000000"/>
                            <w:sz w:val="14"/>
                            <w:szCs w:val="14"/>
                            <w:lang w:val="en-US" w:eastAsia="en-US"/>
                          </w:rPr>
                          <w:t>staminaBar.value</w:t>
                        </w:r>
                        <w:proofErr w:type="spellEnd"/>
                        <w:r w:rsidRPr="00351208">
                          <w:rPr>
                            <w:rFonts w:ascii="Consolas" w:eastAsiaTheme="minorHAnsi" w:hAnsi="Consolas" w:cs="Consolas"/>
                            <w:color w:val="000000"/>
                            <w:sz w:val="14"/>
                            <w:szCs w:val="14"/>
                            <w:lang w:val="en-US" w:eastAsia="en-US"/>
                          </w:rPr>
                          <w:t xml:space="preserve"> = </w:t>
                        </w:r>
                        <w:proofErr w:type="spellStart"/>
                        <w:r w:rsidRPr="00351208">
                          <w:rPr>
                            <w:rFonts w:ascii="Consolas" w:eastAsiaTheme="minorHAnsi" w:hAnsi="Consolas" w:cs="Consolas"/>
                            <w:color w:val="000000"/>
                            <w:sz w:val="14"/>
                            <w:szCs w:val="14"/>
                            <w:lang w:val="en-US" w:eastAsia="en-US"/>
                          </w:rPr>
                          <w:t>movController.getStamina</w:t>
                        </w:r>
                        <w:proofErr w:type="spellEnd"/>
                        <w:r w:rsidRPr="00351208">
                          <w:rPr>
                            <w:rFonts w:ascii="Consolas" w:eastAsiaTheme="minorHAnsi" w:hAnsi="Consolas" w:cs="Consolas"/>
                            <w:color w:val="000000"/>
                            <w:sz w:val="14"/>
                            <w:szCs w:val="14"/>
                            <w:lang w:val="en-US" w:eastAsia="en-US"/>
                          </w:rPr>
                          <w:t>(</w:t>
                        </w:r>
                        <w:proofErr w:type="gramStart"/>
                        <w:r w:rsidRPr="00351208">
                          <w:rPr>
                            <w:rFonts w:ascii="Consolas" w:eastAsiaTheme="minorHAnsi" w:hAnsi="Consolas" w:cs="Consolas"/>
                            <w:color w:val="000000"/>
                            <w:sz w:val="14"/>
                            <w:szCs w:val="14"/>
                            <w:lang w:val="en-US" w:eastAsia="en-US"/>
                          </w:rPr>
                          <w:t>);</w:t>
                        </w:r>
                        <w:proofErr w:type="gramEnd"/>
                      </w:p>
                      <w:p w14:paraId="3B770BA4"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if</w:t>
                        </w:r>
                        <w:r w:rsidRPr="00351208">
                          <w:rPr>
                            <w:rFonts w:ascii="Consolas" w:eastAsiaTheme="minorHAnsi" w:hAnsi="Consolas" w:cs="Consolas"/>
                            <w:color w:val="000000"/>
                            <w:sz w:val="14"/>
                            <w:szCs w:val="14"/>
                            <w:lang w:val="en-US" w:eastAsia="en-US"/>
                          </w:rPr>
                          <w:t xml:space="preserve"> (</w:t>
                        </w:r>
                        <w:proofErr w:type="spellStart"/>
                        <w:r w:rsidRPr="00351208">
                          <w:rPr>
                            <w:rFonts w:ascii="Consolas" w:eastAsiaTheme="minorHAnsi" w:hAnsi="Consolas" w:cs="Consolas"/>
                            <w:color w:val="000000"/>
                            <w:sz w:val="14"/>
                            <w:szCs w:val="14"/>
                            <w:lang w:val="en-US" w:eastAsia="en-US"/>
                          </w:rPr>
                          <w:t>staminaBar.value</w:t>
                        </w:r>
                        <w:proofErr w:type="spellEnd"/>
                        <w:r w:rsidRPr="00351208">
                          <w:rPr>
                            <w:rFonts w:ascii="Consolas" w:eastAsiaTheme="minorHAnsi" w:hAnsi="Consolas" w:cs="Consolas"/>
                            <w:color w:val="000000"/>
                            <w:sz w:val="14"/>
                            <w:szCs w:val="14"/>
                            <w:lang w:val="en-US" w:eastAsia="en-US"/>
                          </w:rPr>
                          <w:t xml:space="preserve"> == 0)</w:t>
                        </w:r>
                      </w:p>
                      <w:p w14:paraId="61066586"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4D71A271"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roofErr w:type="spellStart"/>
                        <w:r w:rsidRPr="00351208">
                          <w:rPr>
                            <w:rFonts w:ascii="Consolas" w:eastAsiaTheme="minorHAnsi" w:hAnsi="Consolas" w:cs="Consolas"/>
                            <w:color w:val="000000"/>
                            <w:sz w:val="14"/>
                            <w:szCs w:val="14"/>
                            <w:lang w:val="en-US" w:eastAsia="en-US"/>
                          </w:rPr>
                          <w:t>staminaText.text</w:t>
                        </w:r>
                        <w:proofErr w:type="spellEnd"/>
                        <w:r w:rsidRPr="00351208">
                          <w:rPr>
                            <w:rFonts w:ascii="Consolas" w:eastAsiaTheme="minorHAnsi" w:hAnsi="Consolas" w:cs="Consolas"/>
                            <w:color w:val="000000"/>
                            <w:sz w:val="14"/>
                            <w:szCs w:val="14"/>
                            <w:lang w:val="en-US" w:eastAsia="en-US"/>
                          </w:rPr>
                          <w:t xml:space="preserve"> = </w:t>
                        </w:r>
                        <w:r w:rsidRPr="00351208">
                          <w:rPr>
                            <w:rFonts w:ascii="Consolas" w:eastAsiaTheme="minorHAnsi" w:hAnsi="Consolas" w:cs="Consolas"/>
                            <w:color w:val="A31515"/>
                            <w:sz w:val="14"/>
                            <w:szCs w:val="14"/>
                            <w:lang w:val="en-US" w:eastAsia="en-US"/>
                          </w:rPr>
                          <w:t>$"</w:t>
                        </w:r>
                        <w:r w:rsidRPr="00351208">
                          <w:rPr>
                            <w:rFonts w:ascii="Consolas" w:eastAsiaTheme="minorHAnsi" w:hAnsi="Consolas" w:cs="Consolas"/>
                            <w:color w:val="000000"/>
                            <w:sz w:val="14"/>
                            <w:szCs w:val="14"/>
                            <w:lang w:val="en-US" w:eastAsia="en-US"/>
                          </w:rPr>
                          <w:t>{</w:t>
                        </w:r>
                        <w:proofErr w:type="spellStart"/>
                        <w:proofErr w:type="gramStart"/>
                        <w:r w:rsidRPr="00351208">
                          <w:rPr>
                            <w:rFonts w:ascii="Consolas" w:eastAsiaTheme="minorHAnsi" w:hAnsi="Consolas" w:cs="Consolas"/>
                            <w:color w:val="000000"/>
                            <w:sz w:val="14"/>
                            <w:szCs w:val="14"/>
                            <w:lang w:val="en-US" w:eastAsia="en-US"/>
                          </w:rPr>
                          <w:t>System.Math.Round</w:t>
                        </w:r>
                        <w:proofErr w:type="spellEnd"/>
                        <w:proofErr w:type="gramEnd"/>
                        <w:r w:rsidRPr="00351208">
                          <w:rPr>
                            <w:rFonts w:ascii="Consolas" w:eastAsiaTheme="minorHAnsi" w:hAnsi="Consolas" w:cs="Consolas"/>
                            <w:color w:val="000000"/>
                            <w:sz w:val="14"/>
                            <w:szCs w:val="14"/>
                            <w:lang w:val="en-US" w:eastAsia="en-US"/>
                          </w:rPr>
                          <w:t>(</w:t>
                        </w:r>
                        <w:proofErr w:type="spellStart"/>
                        <w:r w:rsidRPr="00351208">
                          <w:rPr>
                            <w:rFonts w:ascii="Consolas" w:eastAsiaTheme="minorHAnsi" w:hAnsi="Consolas" w:cs="Consolas"/>
                            <w:color w:val="000000"/>
                            <w:sz w:val="14"/>
                            <w:szCs w:val="14"/>
                            <w:lang w:val="en-US" w:eastAsia="en-US"/>
                          </w:rPr>
                          <w:t>movController.getCooldown</w:t>
                        </w:r>
                        <w:proofErr w:type="spellEnd"/>
                        <w:r w:rsidRPr="00351208">
                          <w:rPr>
                            <w:rFonts w:ascii="Consolas" w:eastAsiaTheme="minorHAnsi" w:hAnsi="Consolas" w:cs="Consolas"/>
                            <w:color w:val="000000"/>
                            <w:sz w:val="14"/>
                            <w:szCs w:val="14"/>
                            <w:lang w:val="en-US" w:eastAsia="en-US"/>
                          </w:rPr>
                          <w:t>() *-1)}</w:t>
                        </w:r>
                        <w:r w:rsidRPr="00351208">
                          <w:rPr>
                            <w:rFonts w:ascii="Consolas" w:eastAsiaTheme="minorHAnsi" w:hAnsi="Consolas" w:cs="Consolas"/>
                            <w:color w:val="A31515"/>
                            <w:sz w:val="14"/>
                            <w:szCs w:val="14"/>
                            <w:lang w:val="en-US" w:eastAsia="en-US"/>
                          </w:rPr>
                          <w:t>s. cooldown"</w:t>
                        </w:r>
                        <w:r w:rsidRPr="00351208">
                          <w:rPr>
                            <w:rFonts w:ascii="Consolas" w:eastAsiaTheme="minorHAnsi" w:hAnsi="Consolas" w:cs="Consolas"/>
                            <w:color w:val="000000"/>
                            <w:sz w:val="14"/>
                            <w:szCs w:val="14"/>
                            <w:lang w:val="en-US" w:eastAsia="en-US"/>
                          </w:rPr>
                          <w:t>;</w:t>
                        </w:r>
                      </w:p>
                      <w:p w14:paraId="1B719DF2"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70C51F08"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r w:rsidRPr="00351208">
                          <w:rPr>
                            <w:rFonts w:ascii="Consolas" w:eastAsiaTheme="minorHAnsi" w:hAnsi="Consolas" w:cs="Consolas"/>
                            <w:color w:val="0000FF"/>
                            <w:sz w:val="14"/>
                            <w:szCs w:val="14"/>
                            <w:lang w:val="en-US" w:eastAsia="en-US"/>
                          </w:rPr>
                          <w:t>else</w:t>
                        </w:r>
                      </w:p>
                      <w:p w14:paraId="5544791B"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3EE6DCBF"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roofErr w:type="spellStart"/>
                        <w:r w:rsidRPr="00351208">
                          <w:rPr>
                            <w:rFonts w:ascii="Consolas" w:eastAsiaTheme="minorHAnsi" w:hAnsi="Consolas" w:cs="Consolas"/>
                            <w:color w:val="000000"/>
                            <w:sz w:val="14"/>
                            <w:szCs w:val="14"/>
                            <w:lang w:val="en-US" w:eastAsia="en-US"/>
                          </w:rPr>
                          <w:t>staminaText.text</w:t>
                        </w:r>
                        <w:proofErr w:type="spellEnd"/>
                        <w:r w:rsidRPr="00351208">
                          <w:rPr>
                            <w:rFonts w:ascii="Consolas" w:eastAsiaTheme="minorHAnsi" w:hAnsi="Consolas" w:cs="Consolas"/>
                            <w:color w:val="000000"/>
                            <w:sz w:val="14"/>
                            <w:szCs w:val="14"/>
                            <w:lang w:val="en-US" w:eastAsia="en-US"/>
                          </w:rPr>
                          <w:t xml:space="preserve"> = </w:t>
                        </w:r>
                        <w:r w:rsidRPr="00351208">
                          <w:rPr>
                            <w:rFonts w:ascii="Consolas" w:eastAsiaTheme="minorHAnsi" w:hAnsi="Consolas" w:cs="Consolas"/>
                            <w:color w:val="A31515"/>
                            <w:sz w:val="14"/>
                            <w:szCs w:val="14"/>
                            <w:lang w:val="en-US" w:eastAsia="en-US"/>
                          </w:rPr>
                          <w:t>"Stamina</w:t>
                        </w:r>
                        <w:proofErr w:type="gramStart"/>
                        <w:r w:rsidRPr="00351208">
                          <w:rPr>
                            <w:rFonts w:ascii="Consolas" w:eastAsiaTheme="minorHAnsi" w:hAnsi="Consolas" w:cs="Consolas"/>
                            <w:color w:val="A31515"/>
                            <w:sz w:val="14"/>
                            <w:szCs w:val="14"/>
                            <w:lang w:val="en-US" w:eastAsia="en-US"/>
                          </w:rPr>
                          <w:t>"</w:t>
                        </w:r>
                        <w:r w:rsidRPr="00351208">
                          <w:rPr>
                            <w:rFonts w:ascii="Consolas" w:eastAsiaTheme="minorHAnsi" w:hAnsi="Consolas" w:cs="Consolas"/>
                            <w:color w:val="000000"/>
                            <w:sz w:val="14"/>
                            <w:szCs w:val="14"/>
                            <w:lang w:val="en-US" w:eastAsia="en-US"/>
                          </w:rPr>
                          <w:t>;</w:t>
                        </w:r>
                        <w:proofErr w:type="gramEnd"/>
                      </w:p>
                      <w:p w14:paraId="39AF605B" w14:textId="77777777"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436AEAB1" w14:textId="7551A340" w:rsidR="00351208" w:rsidRPr="00351208" w:rsidRDefault="00351208" w:rsidP="00351208">
                        <w:pPr>
                          <w:autoSpaceDE w:val="0"/>
                          <w:autoSpaceDN w:val="0"/>
                          <w:adjustRightInd w:val="0"/>
                          <w:rPr>
                            <w:rFonts w:ascii="Consolas" w:eastAsiaTheme="minorHAnsi" w:hAnsi="Consolas" w:cs="Consolas"/>
                            <w:color w:val="000000"/>
                            <w:sz w:val="14"/>
                            <w:szCs w:val="14"/>
                            <w:lang w:val="en-US" w:eastAsia="en-US"/>
                          </w:rPr>
                        </w:pPr>
                        <w:r w:rsidRPr="00351208">
                          <w:rPr>
                            <w:rFonts w:ascii="Consolas" w:eastAsiaTheme="minorHAnsi" w:hAnsi="Consolas" w:cs="Consolas"/>
                            <w:color w:val="000000"/>
                            <w:sz w:val="14"/>
                            <w:szCs w:val="14"/>
                            <w:lang w:val="en-US" w:eastAsia="en-US"/>
                          </w:rPr>
                          <w:t xml:space="preserve">    }</w:t>
                        </w:r>
                      </w:p>
                      <w:p w14:paraId="57F0B62D" w14:textId="4889B3CA"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p>
                      <w:p w14:paraId="65C3253F" w14:textId="77777777" w:rsidR="00351208" w:rsidRPr="00351208" w:rsidRDefault="00351208" w:rsidP="00351208">
                        <w:pPr>
                          <w:autoSpaceDE w:val="0"/>
                          <w:autoSpaceDN w:val="0"/>
                          <w:adjustRightInd w:val="0"/>
                          <w:rPr>
                            <w:rFonts w:ascii="Consolas" w:eastAsiaTheme="minorHAnsi" w:hAnsi="Consolas" w:cs="Consolas"/>
                            <w:color w:val="000000"/>
                            <w:sz w:val="19"/>
                            <w:szCs w:val="19"/>
                            <w:lang w:val="en-US" w:eastAsia="en-US"/>
                          </w:rPr>
                        </w:pPr>
                      </w:p>
                    </w:txbxContent>
                  </v:textbox>
                </v:shape>
                <w10:anchorlock/>
              </v:group>
            </w:pict>
          </mc:Fallback>
        </mc:AlternateContent>
      </w:r>
    </w:p>
    <w:p w14:paraId="2D9A3BA5" w14:textId="2A4DB097" w:rsidR="00351208" w:rsidRDefault="002263A9" w:rsidP="002263A9">
      <w:pPr>
        <w:pStyle w:val="Antrat"/>
        <w:jc w:val="center"/>
        <w:rPr>
          <w:lang w:val="en-US"/>
        </w:rPr>
      </w:pPr>
      <w:bookmarkStart w:id="80" w:name="_Toc65511697"/>
      <w:bookmarkStart w:id="81" w:name="_Toc65511815"/>
      <w:bookmarkStart w:id="82" w:name="_Toc72692505"/>
      <w:r w:rsidRPr="00990400">
        <w:rPr>
          <w:lang w:val="en-US"/>
        </w:rPr>
        <w:t xml:space="preserve">Table </w:t>
      </w:r>
      <w:r w:rsidR="009A2FC6">
        <w:rPr>
          <w:lang w:val="en-US"/>
        </w:rPr>
        <w:fldChar w:fldCharType="begin"/>
      </w:r>
      <w:r w:rsidR="009A2FC6">
        <w:rPr>
          <w:lang w:val="en-US"/>
        </w:rPr>
        <w:instrText xml:space="preserve"> SEQ Table \* ARABIC </w:instrText>
      </w:r>
      <w:r w:rsidR="009A2FC6">
        <w:rPr>
          <w:lang w:val="en-US"/>
        </w:rPr>
        <w:fldChar w:fldCharType="separate"/>
      </w:r>
      <w:r w:rsidR="00071371">
        <w:rPr>
          <w:noProof/>
          <w:lang w:val="en-US"/>
        </w:rPr>
        <w:t>19</w:t>
      </w:r>
      <w:r w:rsidR="009A2FC6">
        <w:rPr>
          <w:lang w:val="en-US"/>
        </w:rPr>
        <w:fldChar w:fldCharType="end"/>
      </w:r>
      <w:r w:rsidRPr="00990400">
        <w:rPr>
          <w:lang w:val="en-US"/>
        </w:rPr>
        <w:t xml:space="preserve">. </w:t>
      </w:r>
      <w:bookmarkEnd w:id="80"/>
      <w:bookmarkEnd w:id="81"/>
      <w:r w:rsidR="00351208">
        <w:rPr>
          <w:lang w:val="en-US"/>
        </w:rPr>
        <w:t xml:space="preserve">Code to control </w:t>
      </w:r>
      <w:proofErr w:type="gramStart"/>
      <w:r w:rsidR="00351208">
        <w:rPr>
          <w:lang w:val="en-US"/>
        </w:rPr>
        <w:t>GUI</w:t>
      </w:r>
      <w:bookmarkEnd w:id="82"/>
      <w:proofErr w:type="gramEnd"/>
    </w:p>
    <w:p w14:paraId="101DB931" w14:textId="77777777" w:rsidR="00351208" w:rsidRDefault="00351208">
      <w:pPr>
        <w:rPr>
          <w:rFonts w:eastAsia="MS Mincho"/>
          <w:b/>
          <w:bCs/>
          <w:sz w:val="20"/>
          <w:szCs w:val="20"/>
          <w:lang w:val="en-US" w:eastAsia="lt-LT"/>
        </w:rPr>
      </w:pPr>
      <w:r>
        <w:rPr>
          <w:lang w:val="en-US"/>
        </w:rPr>
        <w:br w:type="page"/>
      </w:r>
    </w:p>
    <w:p w14:paraId="42F07C50" w14:textId="48C22B7F" w:rsidR="00351208" w:rsidRPr="00990400" w:rsidRDefault="00351208" w:rsidP="00351208">
      <w:pPr>
        <w:pStyle w:val="Antrat2"/>
        <w:rPr>
          <w:b/>
          <w:color w:val="000000" w:themeColor="text1"/>
          <w:sz w:val="32"/>
          <w:lang w:val="en-US"/>
        </w:rPr>
      </w:pPr>
      <w:bookmarkStart w:id="83" w:name="_Toc72692453"/>
      <w:r w:rsidRPr="00990400">
        <w:rPr>
          <w:b/>
          <w:color w:val="000000" w:themeColor="text1"/>
          <w:sz w:val="32"/>
          <w:lang w:val="en-US"/>
        </w:rPr>
        <w:lastRenderedPageBreak/>
        <w:t>Task #</w:t>
      </w:r>
      <w:r>
        <w:rPr>
          <w:b/>
          <w:color w:val="000000" w:themeColor="text1"/>
          <w:sz w:val="32"/>
          <w:lang w:val="en-US"/>
        </w:rPr>
        <w:t>4</w:t>
      </w:r>
      <w:r w:rsidRPr="00990400">
        <w:rPr>
          <w:b/>
          <w:color w:val="000000" w:themeColor="text1"/>
          <w:sz w:val="32"/>
          <w:lang w:val="en-US"/>
        </w:rPr>
        <w:t xml:space="preserve">. </w:t>
      </w:r>
      <w:r>
        <w:rPr>
          <w:b/>
          <w:i/>
          <w:color w:val="000000" w:themeColor="text1"/>
          <w:sz w:val="32"/>
          <w:lang w:val="en-US"/>
        </w:rPr>
        <w:t xml:space="preserve">Adding scoring system based on time / points / health </w:t>
      </w:r>
      <w:proofErr w:type="gramStart"/>
      <w:r>
        <w:rPr>
          <w:b/>
          <w:i/>
          <w:color w:val="000000" w:themeColor="text1"/>
          <w:sz w:val="32"/>
          <w:lang w:val="en-US"/>
        </w:rPr>
        <w:t>collected</w:t>
      </w:r>
      <w:bookmarkEnd w:id="83"/>
      <w:proofErr w:type="gramEnd"/>
    </w:p>
    <w:p w14:paraId="1EDDE3F4" w14:textId="769A8835" w:rsidR="00351208" w:rsidRPr="00990400" w:rsidRDefault="00351208" w:rsidP="00351208">
      <w:pPr>
        <w:rPr>
          <w:lang w:val="en-US"/>
        </w:rPr>
      </w:pPr>
      <w:r w:rsidRPr="00990400">
        <w:rPr>
          <w:lang w:val="en-US"/>
        </w:rPr>
        <w:t>Description of implementation (3-5 sentences)</w:t>
      </w:r>
      <w:r>
        <w:rPr>
          <w:lang w:val="en-US"/>
        </w:rPr>
        <w:t xml:space="preserve">. </w:t>
      </w:r>
      <w:r>
        <w:rPr>
          <w:rFonts w:asciiTheme="minorHAnsi" w:hAnsiTheme="minorHAnsi" w:cs="Arial"/>
          <w:i/>
          <w:color w:val="C45911" w:themeColor="accent2" w:themeShade="BF"/>
          <w:shd w:val="clear" w:color="auto" w:fill="FFFFFF"/>
          <w:lang w:val="en-US"/>
        </w:rPr>
        <w:t>There was used a simple line of code to get how much time were used to completing the level, calculating the points and lives points and then taking away time spent points.</w:t>
      </w:r>
    </w:p>
    <w:p w14:paraId="417EC7C8" w14:textId="77777777" w:rsidR="00351208" w:rsidRPr="00990400" w:rsidRDefault="00351208" w:rsidP="00351208">
      <w:pPr>
        <w:rPr>
          <w:lang w:val="en-US"/>
        </w:rPr>
      </w:pPr>
    </w:p>
    <w:p w14:paraId="37C309B7" w14:textId="77777777" w:rsidR="00351208" w:rsidRPr="00990400" w:rsidRDefault="00351208" w:rsidP="00351208">
      <w:pPr>
        <w:jc w:val="center"/>
        <w:rPr>
          <w:lang w:val="en-US"/>
        </w:rPr>
      </w:pPr>
      <w:r w:rsidRPr="00990400">
        <w:rPr>
          <w:noProof/>
          <w:lang w:val="en-US"/>
        </w:rPr>
        <mc:AlternateContent>
          <mc:Choice Requires="wpg">
            <w:drawing>
              <wp:inline distT="0" distB="0" distL="0" distR="0" wp14:anchorId="3F6CF0DF" wp14:editId="01102983">
                <wp:extent cx="3324225" cy="828675"/>
                <wp:effectExtent l="0" t="0" r="28575" b="28575"/>
                <wp:docPr id="1400703380" name="Группа 62"/>
                <wp:cNvGraphicFramePr/>
                <a:graphic xmlns:a="http://schemas.openxmlformats.org/drawingml/2006/main">
                  <a:graphicData uri="http://schemas.microsoft.com/office/word/2010/wordprocessingGroup">
                    <wpg:wgp>
                      <wpg:cNvGrpSpPr/>
                      <wpg:grpSpPr>
                        <a:xfrm>
                          <a:off x="0" y="0"/>
                          <a:ext cx="3324225" cy="828675"/>
                          <a:chOff x="0" y="-1"/>
                          <a:chExt cx="6324623" cy="1760744"/>
                        </a:xfrm>
                      </wpg:grpSpPr>
                      <wps:wsp>
                        <wps:cNvPr id="1400703381" name="Прямоугольник 63"/>
                        <wps:cNvSpPr/>
                        <wps:spPr>
                          <a:xfrm>
                            <a:off x="0" y="-1"/>
                            <a:ext cx="6324623" cy="1760744"/>
                          </a:xfrm>
                          <a:prstGeom prst="rect">
                            <a:avLst/>
                          </a:prstGeom>
                          <a:solidFill>
                            <a:schemeClr val="bg1">
                              <a:lumMod val="75000"/>
                            </a:schemeClr>
                          </a:solidFill>
                          <a:ln>
                            <a:solidFill>
                              <a:schemeClr val="tx1">
                                <a:lumMod val="50000"/>
                                <a:lumOff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703391" name="Надпись 1400703296"/>
                        <wps:cNvSpPr txBox="1"/>
                        <wps:spPr>
                          <a:xfrm>
                            <a:off x="38191" y="49479"/>
                            <a:ext cx="6213474" cy="1678441"/>
                          </a:xfrm>
                          <a:prstGeom prst="rect">
                            <a:avLst/>
                          </a:prstGeom>
                          <a:solidFill>
                            <a:schemeClr val="lt1"/>
                          </a:solidFill>
                          <a:ln w="6350">
                            <a:solidFill>
                              <a:prstClr val="black"/>
                            </a:solidFill>
                          </a:ln>
                        </wps:spPr>
                        <wps:txbx>
                          <w:txbxContent>
                            <w:p w14:paraId="5F563DCD" w14:textId="679C2A1C" w:rsidR="00351208" w:rsidRPr="00990400" w:rsidRDefault="00351208" w:rsidP="00351208">
                              <w:pPr>
                                <w:jc w:val="center"/>
                                <w:rPr>
                                  <w:lang w:val="en-US"/>
                                </w:rPr>
                              </w:pPr>
                              <w:r>
                                <w:rPr>
                                  <w:noProof/>
                                </w:rPr>
                                <w:drawing>
                                  <wp:inline distT="0" distB="0" distL="0" distR="0" wp14:anchorId="6D086DEE" wp14:editId="776E23AA">
                                    <wp:extent cx="3076190" cy="695238"/>
                                    <wp:effectExtent l="0" t="0" r="0" b="0"/>
                                    <wp:docPr id="1400703313" name="Paveikslėlis 1400703313"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13" name="Paveikslėlis 1400703313" descr="Paveikslėlis, kuriame yra žinutė&#10;&#10;Automatiškai sugeneruotas aprašymas"/>
                                            <pic:cNvPicPr/>
                                          </pic:nvPicPr>
                                          <pic:blipFill>
                                            <a:blip r:embed="rId36"/>
                                            <a:stretch>
                                              <a:fillRect/>
                                            </a:stretch>
                                          </pic:blipFill>
                                          <pic:spPr>
                                            <a:xfrm>
                                              <a:off x="0" y="0"/>
                                              <a:ext cx="3076190" cy="695238"/>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F6CF0DF" id="_x0000_s1122" style="width:261.75pt;height:65.25pt;mso-position-horizontal-relative:char;mso-position-vertical-relative:line" coordorigin="" coordsize="63246,17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">
                <v:rect id="Прямоугольник 63" o:spid="_x0000_s1123" style="position:absolute;width:63246;height:17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" fillcolor="#bfbfbf [2412]" strokecolor="gray [1629]" strokeweight="1pt"/>
                <v:shape id="Надпись 1400703296" o:spid="_x0000_s1124" type="#_x0000_t202" style="position:absolute;left:381;top:494;width:62135;height:16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" fillcolor="white [3201]" strokeweight=".5pt">
                  <v:textbox>
                    <w:txbxContent>
                      <w:p w14:paraId="5F563DCD" w14:textId="679C2A1C" w:rsidR="00351208" w:rsidRPr="00990400" w:rsidRDefault="00351208" w:rsidP="00351208">
                        <w:pPr>
                          <w:jc w:val="center"/>
                          <w:rPr>
                            <w:lang w:val="en-US"/>
                          </w:rPr>
                        </w:pPr>
                        <w:r>
                          <w:rPr>
                            <w:noProof/>
                          </w:rPr>
                          <w:drawing>
                            <wp:inline distT="0" distB="0" distL="0" distR="0" wp14:anchorId="6D086DEE" wp14:editId="776E23AA">
                              <wp:extent cx="3076190" cy="695238"/>
                              <wp:effectExtent l="0" t="0" r="0" b="0"/>
                              <wp:docPr id="1400703313" name="Paveikslėlis 1400703313"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13" name="Paveikslėlis 1400703313" descr="Paveikslėlis, kuriame yra žinutė&#10;&#10;Automatiškai sugeneruotas aprašymas"/>
                                      <pic:cNvPicPr/>
                                    </pic:nvPicPr>
                                    <pic:blipFill>
                                      <a:blip r:embed="rId37"/>
                                      <a:stretch>
                                        <a:fillRect/>
                                      </a:stretch>
                                    </pic:blipFill>
                                    <pic:spPr>
                                      <a:xfrm>
                                        <a:off x="0" y="0"/>
                                        <a:ext cx="3076190" cy="695238"/>
                                      </a:xfrm>
                                      <a:prstGeom prst="rect">
                                        <a:avLst/>
                                      </a:prstGeom>
                                    </pic:spPr>
                                  </pic:pic>
                                </a:graphicData>
                              </a:graphic>
                            </wp:inline>
                          </w:drawing>
                        </w:r>
                      </w:p>
                    </w:txbxContent>
                  </v:textbox>
                </v:shape>
                <w10:anchorlock/>
              </v:group>
            </w:pict>
          </mc:Fallback>
        </mc:AlternateContent>
      </w:r>
    </w:p>
    <w:p w14:paraId="505884F3" w14:textId="7D246DB7" w:rsidR="00351208" w:rsidRPr="00990400" w:rsidRDefault="00351208" w:rsidP="00351208">
      <w:pPr>
        <w:pStyle w:val="Antrat"/>
        <w:jc w:val="center"/>
        <w:rPr>
          <w:b w:val="0"/>
          <w:lang w:val="en-US"/>
        </w:rPr>
      </w:pPr>
      <w:bookmarkStart w:id="84" w:name="_Toc72692479"/>
      <w:r w:rsidRPr="00990400">
        <w:rPr>
          <w:lang w:val="en-US"/>
        </w:rPr>
        <w:t xml:space="preserve">Figure </w:t>
      </w:r>
      <w:r w:rsidRPr="00990400">
        <w:rPr>
          <w:lang w:val="en-US"/>
        </w:rPr>
        <w:fldChar w:fldCharType="begin"/>
      </w:r>
      <w:r w:rsidRPr="00990400">
        <w:rPr>
          <w:lang w:val="en-US"/>
        </w:rPr>
        <w:instrText xml:space="preserve"> SEQ Figure \* ARABIC </w:instrText>
      </w:r>
      <w:r w:rsidRPr="00990400">
        <w:rPr>
          <w:lang w:val="en-US"/>
        </w:rPr>
        <w:fldChar w:fldCharType="separate"/>
      </w:r>
      <w:r w:rsidR="00071371">
        <w:rPr>
          <w:noProof/>
          <w:lang w:val="en-US"/>
        </w:rPr>
        <w:t>18</w:t>
      </w:r>
      <w:r w:rsidRPr="00990400">
        <w:rPr>
          <w:lang w:val="en-US"/>
        </w:rPr>
        <w:fldChar w:fldCharType="end"/>
      </w:r>
      <w:r>
        <w:rPr>
          <w:lang w:val="en-US"/>
        </w:rPr>
        <w:t>. Score</w:t>
      </w:r>
      <w:bookmarkEnd w:id="84"/>
    </w:p>
    <w:p w14:paraId="6EF14573" w14:textId="77777777" w:rsidR="00351208" w:rsidRPr="00990400" w:rsidRDefault="00351208" w:rsidP="00351208">
      <w:pPr>
        <w:rPr>
          <w:lang w:val="en-US"/>
        </w:rPr>
      </w:pPr>
    </w:p>
    <w:p w14:paraId="28FF62F8" w14:textId="77777777" w:rsidR="00351208" w:rsidRPr="00990400" w:rsidRDefault="00351208" w:rsidP="00351208">
      <w:pPr>
        <w:rPr>
          <w:lang w:val="en-US"/>
        </w:rPr>
      </w:pPr>
      <w:r w:rsidRPr="00990400">
        <w:rPr>
          <w:noProof/>
          <w:lang w:val="en-US"/>
        </w:rPr>
        <mc:AlternateContent>
          <mc:Choice Requires="wpg">
            <w:drawing>
              <wp:inline distT="0" distB="0" distL="0" distR="0" wp14:anchorId="22FD7EAC" wp14:editId="3483E87F">
                <wp:extent cx="5276850" cy="4552950"/>
                <wp:effectExtent l="0" t="0" r="19050" b="19050"/>
                <wp:docPr id="1400703392" name="Группа 1400703297"/>
                <wp:cNvGraphicFramePr/>
                <a:graphic xmlns:a="http://schemas.openxmlformats.org/drawingml/2006/main">
                  <a:graphicData uri="http://schemas.microsoft.com/office/word/2010/wordprocessingGroup">
                    <wpg:wgp>
                      <wpg:cNvGrpSpPr/>
                      <wpg:grpSpPr>
                        <a:xfrm>
                          <a:off x="0" y="0"/>
                          <a:ext cx="5276850" cy="4552950"/>
                          <a:chOff x="0" y="0"/>
                          <a:chExt cx="5954573" cy="914400"/>
                        </a:xfrm>
                      </wpg:grpSpPr>
                      <wps:wsp>
                        <wps:cNvPr id="1400703393" name="Прямоугольник 1400703298"/>
                        <wps:cNvSpPr/>
                        <wps:spPr>
                          <a:xfrm>
                            <a:off x="0" y="0"/>
                            <a:ext cx="5954573" cy="914400"/>
                          </a:xfrm>
                          <a:prstGeom prst="rect">
                            <a:avLst/>
                          </a:prstGeom>
                          <a:solidFill>
                            <a:schemeClr val="accent1">
                              <a:lumMod val="20000"/>
                              <a:lumOff val="80000"/>
                            </a:schemeClr>
                          </a:solidFill>
                          <a:ln>
                            <a:solidFill>
                              <a:schemeClr val="bg2">
                                <a:lumMod val="9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703394" name="Надпись 1400703299"/>
                        <wps:cNvSpPr txBox="1"/>
                        <wps:spPr>
                          <a:xfrm>
                            <a:off x="95507" y="0"/>
                            <a:ext cx="5753221" cy="899952"/>
                          </a:xfrm>
                          <a:prstGeom prst="rect">
                            <a:avLst/>
                          </a:prstGeom>
                          <a:solidFill>
                            <a:schemeClr val="lt1"/>
                          </a:solidFill>
                          <a:ln w="6350">
                            <a:solidFill>
                              <a:prstClr val="black"/>
                            </a:solidFill>
                          </a:ln>
                        </wps:spPr>
                        <wps:txbx>
                          <w:txbxContent>
                            <w:p w14:paraId="03D71952"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CalculateScore</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points,</w:t>
                              </w:r>
                              <w:r>
                                <w:rPr>
                                  <w:rFonts w:ascii="Consolas" w:eastAsiaTheme="minorHAnsi" w:hAnsi="Consolas" w:cs="Consolas"/>
                                  <w:color w:val="0000FF"/>
                                  <w:sz w:val="19"/>
                                  <w:szCs w:val="19"/>
                                  <w:lang w:val="en-US" w:eastAsia="en-US"/>
                                </w:rPr>
                                <w:t>int</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healthPoints</w:t>
                              </w:r>
                              <w:proofErr w:type="spellEnd"/>
                              <w:r>
                                <w:rPr>
                                  <w:rFonts w:ascii="Consolas" w:eastAsiaTheme="minorHAnsi" w:hAnsi="Consolas" w:cs="Consolas"/>
                                  <w:color w:val="000000"/>
                                  <w:sz w:val="19"/>
                                  <w:szCs w:val="19"/>
                                  <w:lang w:val="en-US" w:eastAsia="en-US"/>
                                </w:rPr>
                                <w:t>)</w:t>
                              </w:r>
                            </w:p>
                            <w:p w14:paraId="6DF30BD2"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0195780"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minus = </w:t>
                              </w:r>
                              <w:proofErr w:type="gramStart"/>
                              <w:r>
                                <w:rPr>
                                  <w:rFonts w:ascii="Consolas" w:eastAsiaTheme="minorHAnsi" w:hAnsi="Consolas" w:cs="Consolas"/>
                                  <w:color w:val="000000"/>
                                  <w:sz w:val="19"/>
                                  <w:szCs w:val="19"/>
                                  <w:lang w:val="en-US" w:eastAsia="en-US"/>
                                </w:rPr>
                                <w:t>0;</w:t>
                              </w:r>
                              <w:proofErr w:type="gramEnd"/>
                            </w:p>
                            <w:p w14:paraId="073E85AC"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double</w:t>
                              </w:r>
                              <w:r>
                                <w:rPr>
                                  <w:rFonts w:ascii="Consolas" w:eastAsiaTheme="minorHAnsi" w:hAnsi="Consolas" w:cs="Consolas"/>
                                  <w:color w:val="000000"/>
                                  <w:sz w:val="19"/>
                                  <w:szCs w:val="19"/>
                                  <w:lang w:val="en-US" w:eastAsia="en-US"/>
                                </w:rPr>
                                <w:t xml:space="preserve"> milliseconds = </w:t>
                              </w:r>
                              <w:proofErr w:type="spellStart"/>
                              <w:r>
                                <w:rPr>
                                  <w:rFonts w:ascii="Consolas" w:eastAsiaTheme="minorHAnsi" w:hAnsi="Consolas" w:cs="Consolas"/>
                                  <w:color w:val="000000"/>
                                  <w:sz w:val="19"/>
                                  <w:szCs w:val="19"/>
                                  <w:lang w:val="en-US" w:eastAsia="en-US"/>
                                </w:rPr>
                                <w:t>timerController.getTime</w:t>
                              </w:r>
                              <w:proofErr w:type="spellEnd"/>
                              <w:r>
                                <w:rPr>
                                  <w:rFonts w:ascii="Consolas" w:eastAsiaTheme="minorHAnsi" w:hAnsi="Consolas" w:cs="Consolas"/>
                                  <w:color w:val="000000"/>
                                  <w:sz w:val="19"/>
                                  <w:szCs w:val="19"/>
                                  <w:lang w:val="en-US" w:eastAsia="en-US"/>
                                </w:rPr>
                                <w:t>(</w:t>
                              </w:r>
                              <w:proofErr w:type="gramStart"/>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TotalMilliseconds</w:t>
                              </w:r>
                              <w:proofErr w:type="spellEnd"/>
                              <w:proofErr w:type="gramEnd"/>
                              <w:r>
                                <w:rPr>
                                  <w:rFonts w:ascii="Consolas" w:eastAsiaTheme="minorHAnsi" w:hAnsi="Consolas" w:cs="Consolas"/>
                                  <w:color w:val="000000"/>
                                  <w:sz w:val="19"/>
                                  <w:szCs w:val="19"/>
                                  <w:lang w:val="en-US" w:eastAsia="en-US"/>
                                </w:rPr>
                                <w:t>;</w:t>
                              </w:r>
                            </w:p>
                            <w:p w14:paraId="049AC57F"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(milliseconds &gt; 10000)</w:t>
                              </w:r>
                            </w:p>
                            <w:p w14:paraId="40973A7B"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4AB5402"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minus = </w:t>
                              </w:r>
                              <w:proofErr w:type="gramStart"/>
                              <w:r>
                                <w:rPr>
                                  <w:rFonts w:ascii="Consolas" w:eastAsiaTheme="minorHAnsi" w:hAnsi="Consolas" w:cs="Consolas"/>
                                  <w:color w:val="000000"/>
                                  <w:sz w:val="19"/>
                                  <w:szCs w:val="19"/>
                                  <w:lang w:val="en-US" w:eastAsia="en-US"/>
                                </w:rPr>
                                <w:t>-20;</w:t>
                              </w:r>
                              <w:proofErr w:type="gramEnd"/>
                            </w:p>
                            <w:p w14:paraId="3BC2839A"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else</w:t>
                              </w:r>
                              <w:proofErr w:type="gram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(milliseconds &gt; 15000)</w:t>
                              </w:r>
                            </w:p>
                            <w:p w14:paraId="303F9199"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1C16E94"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minus = </w:t>
                              </w:r>
                              <w:proofErr w:type="gramStart"/>
                              <w:r>
                                <w:rPr>
                                  <w:rFonts w:ascii="Consolas" w:eastAsiaTheme="minorHAnsi" w:hAnsi="Consolas" w:cs="Consolas"/>
                                  <w:color w:val="000000"/>
                                  <w:sz w:val="19"/>
                                  <w:szCs w:val="19"/>
                                  <w:lang w:val="en-US" w:eastAsia="en-US"/>
                                </w:rPr>
                                <w:t>-50;</w:t>
                              </w:r>
                              <w:proofErr w:type="gramEnd"/>
                            </w:p>
                            <w:p w14:paraId="44BBEEFE"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8CC6E32"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(milliseconds &gt; 20000)</w:t>
                              </w:r>
                            </w:p>
                            <w:p w14:paraId="55AC71E5"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39A303D"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minus = </w:t>
                              </w:r>
                              <w:proofErr w:type="gramStart"/>
                              <w:r>
                                <w:rPr>
                                  <w:rFonts w:ascii="Consolas" w:eastAsiaTheme="minorHAnsi" w:hAnsi="Consolas" w:cs="Consolas"/>
                                  <w:color w:val="000000"/>
                                  <w:sz w:val="19"/>
                                  <w:szCs w:val="19"/>
                                  <w:lang w:val="en-US" w:eastAsia="en-US"/>
                                </w:rPr>
                                <w:t>-70;</w:t>
                              </w:r>
                              <w:proofErr w:type="gramEnd"/>
                            </w:p>
                            <w:p w14:paraId="5D396A07"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EA56E86"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(milliseconds &gt; 25000)</w:t>
                              </w:r>
                            </w:p>
                            <w:p w14:paraId="2B8DFEAC"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16FC6DC"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minus = </w:t>
                              </w:r>
                              <w:proofErr w:type="gramStart"/>
                              <w:r>
                                <w:rPr>
                                  <w:rFonts w:ascii="Consolas" w:eastAsiaTheme="minorHAnsi" w:hAnsi="Consolas" w:cs="Consolas"/>
                                  <w:color w:val="000000"/>
                                  <w:sz w:val="19"/>
                                  <w:szCs w:val="19"/>
                                  <w:lang w:val="en-US" w:eastAsia="en-US"/>
                                </w:rPr>
                                <w:t>-100;</w:t>
                              </w:r>
                              <w:proofErr w:type="gramEnd"/>
                            </w:p>
                            <w:p w14:paraId="382C8624"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F22F0F7"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(milliseconds &gt; 30000)</w:t>
                              </w:r>
                            </w:p>
                            <w:p w14:paraId="1A830987"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01132B2"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minus = </w:t>
                              </w:r>
                              <w:proofErr w:type="gramStart"/>
                              <w:r>
                                <w:rPr>
                                  <w:rFonts w:ascii="Consolas" w:eastAsiaTheme="minorHAnsi" w:hAnsi="Consolas" w:cs="Consolas"/>
                                  <w:color w:val="000000"/>
                                  <w:sz w:val="19"/>
                                  <w:szCs w:val="19"/>
                                  <w:lang w:val="en-US" w:eastAsia="en-US"/>
                                </w:rPr>
                                <w:t>-200;</w:t>
                              </w:r>
                              <w:proofErr w:type="gramEnd"/>
                            </w:p>
                            <w:p w14:paraId="1ED2A86A"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293A481"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451AB2F8"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C50A039"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minus = </w:t>
                              </w:r>
                              <w:proofErr w:type="gramStart"/>
                              <w:r>
                                <w:rPr>
                                  <w:rFonts w:ascii="Consolas" w:eastAsiaTheme="minorHAnsi" w:hAnsi="Consolas" w:cs="Consolas"/>
                                  <w:color w:val="000000"/>
                                  <w:sz w:val="19"/>
                                  <w:szCs w:val="19"/>
                                  <w:lang w:val="en-US" w:eastAsia="en-US"/>
                                </w:rPr>
                                <w:t>0;</w:t>
                              </w:r>
                              <w:proofErr w:type="gramEnd"/>
                            </w:p>
                            <w:p w14:paraId="2C1F732A"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D91DE89"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return</w:t>
                              </w:r>
                              <w:r>
                                <w:rPr>
                                  <w:rFonts w:ascii="Consolas" w:eastAsiaTheme="minorHAnsi" w:hAnsi="Consolas" w:cs="Consolas"/>
                                  <w:color w:val="000000"/>
                                  <w:sz w:val="19"/>
                                  <w:szCs w:val="19"/>
                                  <w:lang w:val="en-US" w:eastAsia="en-US"/>
                                </w:rPr>
                                <w:t xml:space="preserve"> points * 100 + </w:t>
                              </w:r>
                              <w:proofErr w:type="spellStart"/>
                              <w:r>
                                <w:rPr>
                                  <w:rFonts w:ascii="Consolas" w:eastAsiaTheme="minorHAnsi" w:hAnsi="Consolas" w:cs="Consolas"/>
                                  <w:color w:val="000000"/>
                                  <w:sz w:val="19"/>
                                  <w:szCs w:val="19"/>
                                  <w:lang w:val="en-US" w:eastAsia="en-US"/>
                                </w:rPr>
                                <w:t>healthPoints</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00"/>
                                  <w:sz w:val="19"/>
                                  <w:szCs w:val="19"/>
                                  <w:lang w:val="en-US" w:eastAsia="en-US"/>
                                </w:rPr>
                                <w:t>50  +</w:t>
                              </w:r>
                              <w:proofErr w:type="gramEnd"/>
                              <w:r>
                                <w:rPr>
                                  <w:rFonts w:ascii="Consolas" w:eastAsiaTheme="minorHAnsi" w:hAnsi="Consolas" w:cs="Consolas"/>
                                  <w:color w:val="000000"/>
                                  <w:sz w:val="19"/>
                                  <w:szCs w:val="19"/>
                                  <w:lang w:val="en-US" w:eastAsia="en-US"/>
                                </w:rPr>
                                <w:t xml:space="preserve"> minus;</w:t>
                              </w:r>
                            </w:p>
                            <w:p w14:paraId="35A44188" w14:textId="70130429" w:rsidR="00351208" w:rsidRP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2FD7EAC" id="_x0000_s1125" style="width:415.5pt;height:358.5pt;mso-position-horizontal-relative:char;mso-position-vertical-relative:line" coordsize="59545,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">
                <v:rect id="Прямоугольник 1400703298" o:spid="_x0000_s1126" style="position:absolute;width:59545;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" fillcolor="#d9e2f3 [660]" strokecolor="#cfcdcd [2894]" strokeweight="1pt"/>
                <v:shape id="Надпись 1400703299" o:spid="_x0000_s1127" type="#_x0000_t202" style="position:absolute;left:955;width:57532;height:89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" fillcolor="white [3201]" strokeweight=".5pt">
                  <v:textbox>
                    <w:txbxContent>
                      <w:p w14:paraId="03D71952"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CalculateScore</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points,</w:t>
                        </w:r>
                        <w:r>
                          <w:rPr>
                            <w:rFonts w:ascii="Consolas" w:eastAsiaTheme="minorHAnsi" w:hAnsi="Consolas" w:cs="Consolas"/>
                            <w:color w:val="0000FF"/>
                            <w:sz w:val="19"/>
                            <w:szCs w:val="19"/>
                            <w:lang w:val="en-US" w:eastAsia="en-US"/>
                          </w:rPr>
                          <w:t>int</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healthPoints</w:t>
                        </w:r>
                        <w:proofErr w:type="spellEnd"/>
                        <w:r>
                          <w:rPr>
                            <w:rFonts w:ascii="Consolas" w:eastAsiaTheme="minorHAnsi" w:hAnsi="Consolas" w:cs="Consolas"/>
                            <w:color w:val="000000"/>
                            <w:sz w:val="19"/>
                            <w:szCs w:val="19"/>
                            <w:lang w:val="en-US" w:eastAsia="en-US"/>
                          </w:rPr>
                          <w:t>)</w:t>
                        </w:r>
                      </w:p>
                      <w:p w14:paraId="6DF30BD2"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0195780"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minus = </w:t>
                        </w:r>
                        <w:proofErr w:type="gramStart"/>
                        <w:r>
                          <w:rPr>
                            <w:rFonts w:ascii="Consolas" w:eastAsiaTheme="minorHAnsi" w:hAnsi="Consolas" w:cs="Consolas"/>
                            <w:color w:val="000000"/>
                            <w:sz w:val="19"/>
                            <w:szCs w:val="19"/>
                            <w:lang w:val="en-US" w:eastAsia="en-US"/>
                          </w:rPr>
                          <w:t>0;</w:t>
                        </w:r>
                        <w:proofErr w:type="gramEnd"/>
                      </w:p>
                      <w:p w14:paraId="073E85AC"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double</w:t>
                        </w:r>
                        <w:r>
                          <w:rPr>
                            <w:rFonts w:ascii="Consolas" w:eastAsiaTheme="minorHAnsi" w:hAnsi="Consolas" w:cs="Consolas"/>
                            <w:color w:val="000000"/>
                            <w:sz w:val="19"/>
                            <w:szCs w:val="19"/>
                            <w:lang w:val="en-US" w:eastAsia="en-US"/>
                          </w:rPr>
                          <w:t xml:space="preserve"> milliseconds = </w:t>
                        </w:r>
                        <w:proofErr w:type="spellStart"/>
                        <w:r>
                          <w:rPr>
                            <w:rFonts w:ascii="Consolas" w:eastAsiaTheme="minorHAnsi" w:hAnsi="Consolas" w:cs="Consolas"/>
                            <w:color w:val="000000"/>
                            <w:sz w:val="19"/>
                            <w:szCs w:val="19"/>
                            <w:lang w:val="en-US" w:eastAsia="en-US"/>
                          </w:rPr>
                          <w:t>timerController.getTime</w:t>
                        </w:r>
                        <w:proofErr w:type="spellEnd"/>
                        <w:r>
                          <w:rPr>
                            <w:rFonts w:ascii="Consolas" w:eastAsiaTheme="minorHAnsi" w:hAnsi="Consolas" w:cs="Consolas"/>
                            <w:color w:val="000000"/>
                            <w:sz w:val="19"/>
                            <w:szCs w:val="19"/>
                            <w:lang w:val="en-US" w:eastAsia="en-US"/>
                          </w:rPr>
                          <w:t>(</w:t>
                        </w:r>
                        <w:proofErr w:type="gramStart"/>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TotalMilliseconds</w:t>
                        </w:r>
                        <w:proofErr w:type="spellEnd"/>
                        <w:proofErr w:type="gramEnd"/>
                        <w:r>
                          <w:rPr>
                            <w:rFonts w:ascii="Consolas" w:eastAsiaTheme="minorHAnsi" w:hAnsi="Consolas" w:cs="Consolas"/>
                            <w:color w:val="000000"/>
                            <w:sz w:val="19"/>
                            <w:szCs w:val="19"/>
                            <w:lang w:val="en-US" w:eastAsia="en-US"/>
                          </w:rPr>
                          <w:t>;</w:t>
                        </w:r>
                      </w:p>
                      <w:p w14:paraId="049AC57F"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(milliseconds &gt; 10000)</w:t>
                        </w:r>
                      </w:p>
                      <w:p w14:paraId="40973A7B"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4AB5402"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minus = </w:t>
                        </w:r>
                        <w:proofErr w:type="gramStart"/>
                        <w:r>
                          <w:rPr>
                            <w:rFonts w:ascii="Consolas" w:eastAsiaTheme="minorHAnsi" w:hAnsi="Consolas" w:cs="Consolas"/>
                            <w:color w:val="000000"/>
                            <w:sz w:val="19"/>
                            <w:szCs w:val="19"/>
                            <w:lang w:val="en-US" w:eastAsia="en-US"/>
                          </w:rPr>
                          <w:t>-20;</w:t>
                        </w:r>
                        <w:proofErr w:type="gramEnd"/>
                      </w:p>
                      <w:p w14:paraId="3BC2839A"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else</w:t>
                        </w:r>
                        <w:proofErr w:type="gram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(milliseconds &gt; 15000)</w:t>
                        </w:r>
                      </w:p>
                      <w:p w14:paraId="303F9199"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1C16E94"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minus = </w:t>
                        </w:r>
                        <w:proofErr w:type="gramStart"/>
                        <w:r>
                          <w:rPr>
                            <w:rFonts w:ascii="Consolas" w:eastAsiaTheme="minorHAnsi" w:hAnsi="Consolas" w:cs="Consolas"/>
                            <w:color w:val="000000"/>
                            <w:sz w:val="19"/>
                            <w:szCs w:val="19"/>
                            <w:lang w:val="en-US" w:eastAsia="en-US"/>
                          </w:rPr>
                          <w:t>-50;</w:t>
                        </w:r>
                        <w:proofErr w:type="gramEnd"/>
                      </w:p>
                      <w:p w14:paraId="44BBEEFE"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8CC6E32"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(milliseconds &gt; 20000)</w:t>
                        </w:r>
                      </w:p>
                      <w:p w14:paraId="55AC71E5"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39A303D"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minus = </w:t>
                        </w:r>
                        <w:proofErr w:type="gramStart"/>
                        <w:r>
                          <w:rPr>
                            <w:rFonts w:ascii="Consolas" w:eastAsiaTheme="minorHAnsi" w:hAnsi="Consolas" w:cs="Consolas"/>
                            <w:color w:val="000000"/>
                            <w:sz w:val="19"/>
                            <w:szCs w:val="19"/>
                            <w:lang w:val="en-US" w:eastAsia="en-US"/>
                          </w:rPr>
                          <w:t>-70;</w:t>
                        </w:r>
                        <w:proofErr w:type="gramEnd"/>
                      </w:p>
                      <w:p w14:paraId="5D396A07"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EA56E86"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(milliseconds &gt; 25000)</w:t>
                        </w:r>
                      </w:p>
                      <w:p w14:paraId="2B8DFEAC"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16FC6DC"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minus = </w:t>
                        </w:r>
                        <w:proofErr w:type="gramStart"/>
                        <w:r>
                          <w:rPr>
                            <w:rFonts w:ascii="Consolas" w:eastAsiaTheme="minorHAnsi" w:hAnsi="Consolas" w:cs="Consolas"/>
                            <w:color w:val="000000"/>
                            <w:sz w:val="19"/>
                            <w:szCs w:val="19"/>
                            <w:lang w:val="en-US" w:eastAsia="en-US"/>
                          </w:rPr>
                          <w:t>-100;</w:t>
                        </w:r>
                        <w:proofErr w:type="gramEnd"/>
                      </w:p>
                      <w:p w14:paraId="382C8624"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F22F0F7"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(milliseconds &gt; 30000)</w:t>
                        </w:r>
                      </w:p>
                      <w:p w14:paraId="1A830987"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01132B2"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minus = </w:t>
                        </w:r>
                        <w:proofErr w:type="gramStart"/>
                        <w:r>
                          <w:rPr>
                            <w:rFonts w:ascii="Consolas" w:eastAsiaTheme="minorHAnsi" w:hAnsi="Consolas" w:cs="Consolas"/>
                            <w:color w:val="000000"/>
                            <w:sz w:val="19"/>
                            <w:szCs w:val="19"/>
                            <w:lang w:val="en-US" w:eastAsia="en-US"/>
                          </w:rPr>
                          <w:t>-200;</w:t>
                        </w:r>
                        <w:proofErr w:type="gramEnd"/>
                      </w:p>
                      <w:p w14:paraId="1ED2A86A"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293A481"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451AB2F8"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C50A039"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minus = </w:t>
                        </w:r>
                        <w:proofErr w:type="gramStart"/>
                        <w:r>
                          <w:rPr>
                            <w:rFonts w:ascii="Consolas" w:eastAsiaTheme="minorHAnsi" w:hAnsi="Consolas" w:cs="Consolas"/>
                            <w:color w:val="000000"/>
                            <w:sz w:val="19"/>
                            <w:szCs w:val="19"/>
                            <w:lang w:val="en-US" w:eastAsia="en-US"/>
                          </w:rPr>
                          <w:t>0;</w:t>
                        </w:r>
                        <w:proofErr w:type="gramEnd"/>
                      </w:p>
                      <w:p w14:paraId="2C1F732A"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D91DE89"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return</w:t>
                        </w:r>
                        <w:r>
                          <w:rPr>
                            <w:rFonts w:ascii="Consolas" w:eastAsiaTheme="minorHAnsi" w:hAnsi="Consolas" w:cs="Consolas"/>
                            <w:color w:val="000000"/>
                            <w:sz w:val="19"/>
                            <w:szCs w:val="19"/>
                            <w:lang w:val="en-US" w:eastAsia="en-US"/>
                          </w:rPr>
                          <w:t xml:space="preserve"> points * 100 + </w:t>
                        </w:r>
                        <w:proofErr w:type="spellStart"/>
                        <w:r>
                          <w:rPr>
                            <w:rFonts w:ascii="Consolas" w:eastAsiaTheme="minorHAnsi" w:hAnsi="Consolas" w:cs="Consolas"/>
                            <w:color w:val="000000"/>
                            <w:sz w:val="19"/>
                            <w:szCs w:val="19"/>
                            <w:lang w:val="en-US" w:eastAsia="en-US"/>
                          </w:rPr>
                          <w:t>healthPoints</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00"/>
                            <w:sz w:val="19"/>
                            <w:szCs w:val="19"/>
                            <w:lang w:val="en-US" w:eastAsia="en-US"/>
                          </w:rPr>
                          <w:t>50  +</w:t>
                        </w:r>
                        <w:proofErr w:type="gramEnd"/>
                        <w:r>
                          <w:rPr>
                            <w:rFonts w:ascii="Consolas" w:eastAsiaTheme="minorHAnsi" w:hAnsi="Consolas" w:cs="Consolas"/>
                            <w:color w:val="000000"/>
                            <w:sz w:val="19"/>
                            <w:szCs w:val="19"/>
                            <w:lang w:val="en-US" w:eastAsia="en-US"/>
                          </w:rPr>
                          <w:t xml:space="preserve"> minus;</w:t>
                        </w:r>
                      </w:p>
                      <w:p w14:paraId="35A44188" w14:textId="70130429" w:rsidR="00351208" w:rsidRP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txbxContent>
                  </v:textbox>
                </v:shape>
                <w10:anchorlock/>
              </v:group>
            </w:pict>
          </mc:Fallback>
        </mc:AlternateContent>
      </w:r>
    </w:p>
    <w:p w14:paraId="68848847" w14:textId="44A430CC" w:rsidR="00351208" w:rsidRDefault="00351208" w:rsidP="00351208">
      <w:pPr>
        <w:pStyle w:val="Antrat"/>
        <w:jc w:val="center"/>
        <w:rPr>
          <w:lang w:val="en-US"/>
        </w:rPr>
      </w:pPr>
      <w:bookmarkStart w:id="85" w:name="_Toc72692506"/>
      <w:r w:rsidRPr="00990400">
        <w:rPr>
          <w:lang w:val="en-US"/>
        </w:rPr>
        <w:t xml:space="preserve">Table </w:t>
      </w:r>
      <w:r>
        <w:rPr>
          <w:lang w:val="en-US"/>
        </w:rPr>
        <w:fldChar w:fldCharType="begin"/>
      </w:r>
      <w:r>
        <w:rPr>
          <w:lang w:val="en-US"/>
        </w:rPr>
        <w:instrText xml:space="preserve"> SEQ Table \* ARABIC </w:instrText>
      </w:r>
      <w:r>
        <w:rPr>
          <w:lang w:val="en-US"/>
        </w:rPr>
        <w:fldChar w:fldCharType="separate"/>
      </w:r>
      <w:r w:rsidR="00071371">
        <w:rPr>
          <w:noProof/>
          <w:lang w:val="en-US"/>
        </w:rPr>
        <w:t>20</w:t>
      </w:r>
      <w:r>
        <w:rPr>
          <w:lang w:val="en-US"/>
        </w:rPr>
        <w:fldChar w:fldCharType="end"/>
      </w:r>
      <w:r w:rsidRPr="00990400">
        <w:rPr>
          <w:lang w:val="en-US"/>
        </w:rPr>
        <w:t xml:space="preserve">. </w:t>
      </w:r>
      <w:r>
        <w:rPr>
          <w:lang w:val="en-US"/>
        </w:rPr>
        <w:t>Code for score calculations</w:t>
      </w:r>
      <w:bookmarkEnd w:id="85"/>
    </w:p>
    <w:p w14:paraId="42445B09" w14:textId="77777777" w:rsidR="00351208" w:rsidRDefault="00351208">
      <w:pPr>
        <w:rPr>
          <w:rFonts w:eastAsia="MS Mincho"/>
          <w:b/>
          <w:bCs/>
          <w:sz w:val="20"/>
          <w:szCs w:val="20"/>
          <w:lang w:val="en-US" w:eastAsia="lt-LT"/>
        </w:rPr>
      </w:pPr>
      <w:r>
        <w:rPr>
          <w:lang w:val="en-US"/>
        </w:rPr>
        <w:br w:type="page"/>
      </w:r>
    </w:p>
    <w:p w14:paraId="2DD7815D" w14:textId="77777777" w:rsidR="00351208" w:rsidRPr="00990400" w:rsidRDefault="00351208" w:rsidP="00351208">
      <w:pPr>
        <w:pStyle w:val="Antrat"/>
        <w:jc w:val="center"/>
        <w:rPr>
          <w:lang w:val="en-US"/>
        </w:rPr>
      </w:pPr>
    </w:p>
    <w:p w14:paraId="51011C28" w14:textId="77777777" w:rsidR="002263A9" w:rsidRPr="00990400" w:rsidRDefault="002263A9" w:rsidP="002263A9">
      <w:pPr>
        <w:pStyle w:val="Antrat"/>
        <w:jc w:val="center"/>
        <w:rPr>
          <w:lang w:val="en-US"/>
        </w:rPr>
      </w:pPr>
    </w:p>
    <w:p w14:paraId="6D3D0E8A" w14:textId="3487D22D" w:rsidR="00351208" w:rsidRPr="00990400" w:rsidRDefault="00351208" w:rsidP="00351208">
      <w:pPr>
        <w:pStyle w:val="Antrat2"/>
        <w:rPr>
          <w:b/>
          <w:color w:val="000000" w:themeColor="text1"/>
          <w:sz w:val="32"/>
          <w:lang w:val="en-US"/>
        </w:rPr>
      </w:pPr>
      <w:bookmarkStart w:id="86" w:name="_Toc72692454"/>
      <w:r w:rsidRPr="00990400">
        <w:rPr>
          <w:b/>
          <w:color w:val="000000" w:themeColor="text1"/>
          <w:sz w:val="32"/>
          <w:lang w:val="en-US"/>
        </w:rPr>
        <w:t>Task #</w:t>
      </w:r>
      <w:r w:rsidR="007D2F8C">
        <w:rPr>
          <w:b/>
          <w:color w:val="000000" w:themeColor="text1"/>
          <w:sz w:val="32"/>
          <w:lang w:val="en-US"/>
        </w:rPr>
        <w:t>5</w:t>
      </w:r>
      <w:r w:rsidRPr="00990400">
        <w:rPr>
          <w:b/>
          <w:color w:val="000000" w:themeColor="text1"/>
          <w:sz w:val="32"/>
          <w:lang w:val="en-US"/>
        </w:rPr>
        <w:t xml:space="preserve">. </w:t>
      </w:r>
      <w:r>
        <w:rPr>
          <w:b/>
          <w:i/>
          <w:color w:val="000000" w:themeColor="text1"/>
          <w:sz w:val="32"/>
          <w:lang w:val="en-US"/>
        </w:rPr>
        <w:t>Game over condition</w:t>
      </w:r>
      <w:bookmarkEnd w:id="86"/>
    </w:p>
    <w:p w14:paraId="5A63B7BF" w14:textId="265ED42B" w:rsidR="00351208" w:rsidRPr="00990400" w:rsidRDefault="00351208" w:rsidP="00351208">
      <w:pPr>
        <w:rPr>
          <w:lang w:val="en-US"/>
        </w:rPr>
      </w:pPr>
      <w:r w:rsidRPr="00990400">
        <w:rPr>
          <w:lang w:val="en-US"/>
        </w:rPr>
        <w:t>Description of implementation (3-5 sentences)</w:t>
      </w:r>
      <w:r>
        <w:rPr>
          <w:lang w:val="en-US"/>
        </w:rPr>
        <w:t xml:space="preserve">. </w:t>
      </w:r>
      <w:r>
        <w:rPr>
          <w:rFonts w:asciiTheme="minorHAnsi" w:hAnsiTheme="minorHAnsi" w:cs="Arial"/>
          <w:i/>
          <w:color w:val="C45911" w:themeColor="accent2" w:themeShade="BF"/>
          <w:shd w:val="clear" w:color="auto" w:fill="FFFFFF"/>
          <w:lang w:val="en-US"/>
        </w:rPr>
        <w:t>The game is over if character loses all his health points.</w:t>
      </w:r>
    </w:p>
    <w:p w14:paraId="3E8CFEB7" w14:textId="77777777" w:rsidR="00351208" w:rsidRPr="00990400" w:rsidRDefault="00351208" w:rsidP="00351208">
      <w:pPr>
        <w:rPr>
          <w:lang w:val="en-US"/>
        </w:rPr>
      </w:pPr>
    </w:p>
    <w:p w14:paraId="4ADB99B3" w14:textId="77777777" w:rsidR="00351208" w:rsidRDefault="00351208" w:rsidP="00351208">
      <w:pPr>
        <w:keepNext/>
        <w:jc w:val="center"/>
      </w:pPr>
      <w:r w:rsidRPr="00990400">
        <w:rPr>
          <w:noProof/>
          <w:lang w:val="en-US"/>
        </w:rPr>
        <mc:AlternateContent>
          <mc:Choice Requires="wpg">
            <w:drawing>
              <wp:inline distT="0" distB="0" distL="0" distR="0" wp14:anchorId="5CB7174A" wp14:editId="6603A014">
                <wp:extent cx="1990725" cy="1245870"/>
                <wp:effectExtent l="0" t="0" r="28575" b="11430"/>
                <wp:docPr id="1400703396" name="Группа 62"/>
                <wp:cNvGraphicFramePr/>
                <a:graphic xmlns:a="http://schemas.openxmlformats.org/drawingml/2006/main">
                  <a:graphicData uri="http://schemas.microsoft.com/office/word/2010/wordprocessingGroup">
                    <wpg:wgp>
                      <wpg:cNvGrpSpPr/>
                      <wpg:grpSpPr>
                        <a:xfrm>
                          <a:off x="0" y="0"/>
                          <a:ext cx="1990725" cy="1245870"/>
                          <a:chOff x="0" y="-1"/>
                          <a:chExt cx="6324623" cy="1760744"/>
                        </a:xfrm>
                      </wpg:grpSpPr>
                      <wps:wsp>
                        <wps:cNvPr id="1400703397" name="Прямоугольник 63"/>
                        <wps:cNvSpPr/>
                        <wps:spPr>
                          <a:xfrm>
                            <a:off x="0" y="-1"/>
                            <a:ext cx="6324623" cy="1760744"/>
                          </a:xfrm>
                          <a:prstGeom prst="rect">
                            <a:avLst/>
                          </a:prstGeom>
                          <a:solidFill>
                            <a:schemeClr val="bg1">
                              <a:lumMod val="75000"/>
                            </a:schemeClr>
                          </a:solidFill>
                          <a:ln>
                            <a:solidFill>
                              <a:schemeClr val="tx1">
                                <a:lumMod val="50000"/>
                                <a:lumOff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703398" name="Надпись 1400703296"/>
                        <wps:cNvSpPr txBox="1"/>
                        <wps:spPr>
                          <a:xfrm>
                            <a:off x="38198" y="49475"/>
                            <a:ext cx="5868685" cy="1687155"/>
                          </a:xfrm>
                          <a:prstGeom prst="rect">
                            <a:avLst/>
                          </a:prstGeom>
                          <a:solidFill>
                            <a:schemeClr val="lt1"/>
                          </a:solidFill>
                          <a:ln w="6350">
                            <a:solidFill>
                              <a:prstClr val="black"/>
                            </a:solidFill>
                          </a:ln>
                        </wps:spPr>
                        <wps:txbx>
                          <w:txbxContent>
                            <w:p w14:paraId="6DC32E24" w14:textId="0DC83975" w:rsidR="00351208" w:rsidRPr="00990400" w:rsidRDefault="00351208" w:rsidP="00351208">
                              <w:pPr>
                                <w:jc w:val="center"/>
                                <w:rPr>
                                  <w:lang w:val="en-US"/>
                                </w:rPr>
                              </w:pPr>
                              <w:r>
                                <w:rPr>
                                  <w:noProof/>
                                </w:rPr>
                                <w:drawing>
                                  <wp:inline distT="0" distB="0" distL="0" distR="0" wp14:anchorId="55510103" wp14:editId="1FA0C32F">
                                    <wp:extent cx="1651000" cy="1141095"/>
                                    <wp:effectExtent l="0" t="0" r="6350" b="1905"/>
                                    <wp:docPr id="1400703314" name="Paveikslėlis 1400703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51000" cy="1141095"/>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CB7174A" id="_x0000_s1128" style="width:156.75pt;height:98.1pt;mso-position-horizontal-relative:char;mso-position-vertical-relative:line" coordorigin="" coordsize="63246,17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">
                <v:rect id="Прямоугольник 63" o:spid="_x0000_s1129" style="position:absolute;width:63246;height:17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" fillcolor="#bfbfbf [2412]" strokecolor="gray [1629]" strokeweight="1pt"/>
                <v:shape id="Надпись 1400703296" o:spid="_x0000_s1130" type="#_x0000_t202" style="position:absolute;left:381;top:494;width:58687;height:168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" fillcolor="white [3201]" strokeweight=".5pt">
                  <v:textbox>
                    <w:txbxContent>
                      <w:p w14:paraId="6DC32E24" w14:textId="0DC83975" w:rsidR="00351208" w:rsidRPr="00990400" w:rsidRDefault="00351208" w:rsidP="00351208">
                        <w:pPr>
                          <w:jc w:val="center"/>
                          <w:rPr>
                            <w:lang w:val="en-US"/>
                          </w:rPr>
                        </w:pPr>
                        <w:r>
                          <w:rPr>
                            <w:noProof/>
                          </w:rPr>
                          <w:drawing>
                            <wp:inline distT="0" distB="0" distL="0" distR="0" wp14:anchorId="55510103" wp14:editId="1FA0C32F">
                              <wp:extent cx="1651000" cy="1141095"/>
                              <wp:effectExtent l="0" t="0" r="6350" b="1905"/>
                              <wp:docPr id="1400703314" name="Paveikslėlis 1400703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51000" cy="1141095"/>
                                      </a:xfrm>
                                      <a:prstGeom prst="rect">
                                        <a:avLst/>
                                      </a:prstGeom>
                                    </pic:spPr>
                                  </pic:pic>
                                </a:graphicData>
                              </a:graphic>
                            </wp:inline>
                          </w:drawing>
                        </w:r>
                      </w:p>
                    </w:txbxContent>
                  </v:textbox>
                </v:shape>
                <w10:anchorlock/>
              </v:group>
            </w:pict>
          </mc:Fallback>
        </mc:AlternateContent>
      </w:r>
    </w:p>
    <w:p w14:paraId="421494A3" w14:textId="1D1FF772" w:rsidR="00351208" w:rsidRPr="00990400" w:rsidRDefault="00351208" w:rsidP="00351208">
      <w:pPr>
        <w:pStyle w:val="Antrat"/>
        <w:jc w:val="center"/>
        <w:rPr>
          <w:lang w:val="en-US"/>
        </w:rPr>
      </w:pPr>
      <w:bookmarkStart w:id="87" w:name="_Toc72692480"/>
      <w:proofErr w:type="spellStart"/>
      <w:r>
        <w:t>Figure</w:t>
      </w:r>
      <w:proofErr w:type="spellEnd"/>
      <w:r>
        <w:t xml:space="preserve"> </w:t>
      </w:r>
      <w:r>
        <w:fldChar w:fldCharType="begin"/>
      </w:r>
      <w:r>
        <w:instrText xml:space="preserve"> SEQ Figure \* ARABIC </w:instrText>
      </w:r>
      <w:r>
        <w:fldChar w:fldCharType="separate"/>
      </w:r>
      <w:r w:rsidR="00071371">
        <w:rPr>
          <w:noProof/>
        </w:rPr>
        <w:t>19</w:t>
      </w:r>
      <w:r>
        <w:fldChar w:fldCharType="end"/>
      </w:r>
      <w:r>
        <w:t xml:space="preserve"> </w:t>
      </w:r>
      <w:proofErr w:type="spellStart"/>
      <w:r>
        <w:t>Game</w:t>
      </w:r>
      <w:proofErr w:type="spellEnd"/>
      <w:r>
        <w:t xml:space="preserve"> </w:t>
      </w:r>
      <w:proofErr w:type="spellStart"/>
      <w:r>
        <w:t>over</w:t>
      </w:r>
      <w:bookmarkEnd w:id="87"/>
      <w:proofErr w:type="spellEnd"/>
    </w:p>
    <w:p w14:paraId="7F452D1E" w14:textId="77777777" w:rsidR="00351208" w:rsidRPr="00990400" w:rsidRDefault="00351208" w:rsidP="00351208">
      <w:pPr>
        <w:rPr>
          <w:lang w:val="en-US"/>
        </w:rPr>
      </w:pPr>
    </w:p>
    <w:p w14:paraId="1A8D3DAE" w14:textId="77777777" w:rsidR="00351208" w:rsidRPr="00990400" w:rsidRDefault="00351208" w:rsidP="00351208">
      <w:pPr>
        <w:rPr>
          <w:lang w:val="en-US"/>
        </w:rPr>
      </w:pPr>
      <w:r w:rsidRPr="00990400">
        <w:rPr>
          <w:noProof/>
          <w:lang w:val="en-US"/>
        </w:rPr>
        <mc:AlternateContent>
          <mc:Choice Requires="wpg">
            <w:drawing>
              <wp:inline distT="0" distB="0" distL="0" distR="0" wp14:anchorId="20C6AEED" wp14:editId="1C1E3E8C">
                <wp:extent cx="3562350" cy="1457325"/>
                <wp:effectExtent l="0" t="0" r="19050" b="28575"/>
                <wp:docPr id="1400703399" name="Группа 1400703297"/>
                <wp:cNvGraphicFramePr/>
                <a:graphic xmlns:a="http://schemas.openxmlformats.org/drawingml/2006/main">
                  <a:graphicData uri="http://schemas.microsoft.com/office/word/2010/wordprocessingGroup">
                    <wpg:wgp>
                      <wpg:cNvGrpSpPr/>
                      <wpg:grpSpPr>
                        <a:xfrm>
                          <a:off x="0" y="0"/>
                          <a:ext cx="3562350" cy="1457325"/>
                          <a:chOff x="0" y="0"/>
                          <a:chExt cx="5954573" cy="914400"/>
                        </a:xfrm>
                      </wpg:grpSpPr>
                      <wps:wsp>
                        <wps:cNvPr id="1400703400" name="Прямоугольник 1400703298"/>
                        <wps:cNvSpPr/>
                        <wps:spPr>
                          <a:xfrm>
                            <a:off x="0" y="0"/>
                            <a:ext cx="5954573" cy="914400"/>
                          </a:xfrm>
                          <a:prstGeom prst="rect">
                            <a:avLst/>
                          </a:prstGeom>
                          <a:solidFill>
                            <a:schemeClr val="accent1">
                              <a:lumMod val="20000"/>
                              <a:lumOff val="80000"/>
                            </a:schemeClr>
                          </a:solidFill>
                          <a:ln>
                            <a:solidFill>
                              <a:schemeClr val="bg2">
                                <a:lumMod val="9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703401" name="Надпись 1400703299"/>
                        <wps:cNvSpPr txBox="1"/>
                        <wps:spPr>
                          <a:xfrm>
                            <a:off x="95473" y="0"/>
                            <a:ext cx="4419758" cy="900455"/>
                          </a:xfrm>
                          <a:prstGeom prst="rect">
                            <a:avLst/>
                          </a:prstGeom>
                          <a:solidFill>
                            <a:schemeClr val="lt1"/>
                          </a:solidFill>
                          <a:ln w="6350">
                            <a:solidFill>
                              <a:prstClr val="black"/>
                            </a:solidFill>
                          </a:ln>
                        </wps:spPr>
                        <wps:txbx>
                          <w:txbxContent>
                            <w:p w14:paraId="1BC55DEC"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healthPoints</w:t>
                              </w:r>
                              <w:proofErr w:type="spellEnd"/>
                              <w:r>
                                <w:rPr>
                                  <w:rFonts w:ascii="Consolas" w:eastAsiaTheme="minorHAnsi" w:hAnsi="Consolas" w:cs="Consolas"/>
                                  <w:color w:val="000000"/>
                                  <w:sz w:val="19"/>
                                  <w:szCs w:val="19"/>
                                  <w:lang w:val="en-US" w:eastAsia="en-US"/>
                                </w:rPr>
                                <w:t xml:space="preserve"> &gt; 0)</w:t>
                              </w:r>
                            </w:p>
                            <w:p w14:paraId="7DB0E72B"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6A164EB"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healthPoints</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00"/>
                                  <w:sz w:val="19"/>
                                  <w:szCs w:val="19"/>
                                  <w:lang w:val="en-US" w:eastAsia="en-US"/>
                                </w:rPr>
                                <w:t>1;</w:t>
                              </w:r>
                              <w:proofErr w:type="gramEnd"/>
                            </w:p>
                            <w:p w14:paraId="78A94E6E"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UpdateHealthPointsText</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1232C19B"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03A23A9"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1176E7C2"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9A5BD65"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Lose(</w:t>
                              </w:r>
                              <w:proofErr w:type="gramEnd"/>
                              <w:r>
                                <w:rPr>
                                  <w:rFonts w:ascii="Consolas" w:eastAsiaTheme="minorHAnsi" w:hAnsi="Consolas" w:cs="Consolas"/>
                                  <w:color w:val="000000"/>
                                  <w:sz w:val="19"/>
                                  <w:szCs w:val="19"/>
                                  <w:lang w:val="en-US" w:eastAsia="en-US"/>
                                </w:rPr>
                                <w:t>);</w:t>
                              </w:r>
                            </w:p>
                            <w:p w14:paraId="433EBED2" w14:textId="065F7CD9" w:rsidR="00351208" w:rsidRP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0C6AEED" id="_x0000_s1131" style="width:280.5pt;height:114.75pt;mso-position-horizontal-relative:char;mso-position-vertical-relative:line" coordsize="59545,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">
                <v:rect id="Прямоугольник 1400703298" o:spid="_x0000_s1132" style="position:absolute;width:59545;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" fillcolor="#d9e2f3 [660]" strokecolor="#cfcdcd [2894]" strokeweight="1pt"/>
                <v:shape id="Надпись 1400703299" o:spid="_x0000_s1133" type="#_x0000_t202" style="position:absolute;left:954;width:44198;height:90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" fillcolor="white [3201]" strokeweight=".5pt">
                  <v:textbox>
                    <w:txbxContent>
                      <w:p w14:paraId="1BC55DEC"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healthPoints</w:t>
                        </w:r>
                        <w:proofErr w:type="spellEnd"/>
                        <w:r>
                          <w:rPr>
                            <w:rFonts w:ascii="Consolas" w:eastAsiaTheme="minorHAnsi" w:hAnsi="Consolas" w:cs="Consolas"/>
                            <w:color w:val="000000"/>
                            <w:sz w:val="19"/>
                            <w:szCs w:val="19"/>
                            <w:lang w:val="en-US" w:eastAsia="en-US"/>
                          </w:rPr>
                          <w:t xml:space="preserve"> &gt; 0)</w:t>
                        </w:r>
                      </w:p>
                      <w:p w14:paraId="7DB0E72B"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6A164EB"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healthPoints</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00"/>
                            <w:sz w:val="19"/>
                            <w:szCs w:val="19"/>
                            <w:lang w:val="en-US" w:eastAsia="en-US"/>
                          </w:rPr>
                          <w:t>1;</w:t>
                        </w:r>
                        <w:proofErr w:type="gramEnd"/>
                      </w:p>
                      <w:p w14:paraId="78A94E6E"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UpdateHealthPointsText</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1232C19B"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03A23A9"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1176E7C2"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9A5BD65" w14:textId="77777777" w:rsid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Lose(</w:t>
                        </w:r>
                        <w:proofErr w:type="gramEnd"/>
                        <w:r>
                          <w:rPr>
                            <w:rFonts w:ascii="Consolas" w:eastAsiaTheme="minorHAnsi" w:hAnsi="Consolas" w:cs="Consolas"/>
                            <w:color w:val="000000"/>
                            <w:sz w:val="19"/>
                            <w:szCs w:val="19"/>
                            <w:lang w:val="en-US" w:eastAsia="en-US"/>
                          </w:rPr>
                          <w:t>);</w:t>
                        </w:r>
                      </w:p>
                      <w:p w14:paraId="433EBED2" w14:textId="065F7CD9" w:rsidR="00351208" w:rsidRPr="00351208" w:rsidRDefault="00351208" w:rsidP="0035120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txbxContent>
                  </v:textbox>
                </v:shape>
                <w10:anchorlock/>
              </v:group>
            </w:pict>
          </mc:Fallback>
        </mc:AlternateContent>
      </w:r>
    </w:p>
    <w:p w14:paraId="3783F768" w14:textId="54D1E3C1" w:rsidR="00351208" w:rsidRPr="00990400" w:rsidRDefault="00351208" w:rsidP="00351208">
      <w:pPr>
        <w:pStyle w:val="Antrat"/>
        <w:jc w:val="center"/>
        <w:rPr>
          <w:lang w:val="en-US"/>
        </w:rPr>
      </w:pPr>
      <w:bookmarkStart w:id="88" w:name="_Toc72692507"/>
      <w:r w:rsidRPr="00990400">
        <w:rPr>
          <w:lang w:val="en-US"/>
        </w:rPr>
        <w:t xml:space="preserve">Table </w:t>
      </w:r>
      <w:r>
        <w:rPr>
          <w:lang w:val="en-US"/>
        </w:rPr>
        <w:fldChar w:fldCharType="begin"/>
      </w:r>
      <w:r>
        <w:rPr>
          <w:lang w:val="en-US"/>
        </w:rPr>
        <w:instrText xml:space="preserve"> SEQ Table \* ARABIC </w:instrText>
      </w:r>
      <w:r>
        <w:rPr>
          <w:lang w:val="en-US"/>
        </w:rPr>
        <w:fldChar w:fldCharType="separate"/>
      </w:r>
      <w:r w:rsidR="00071371">
        <w:rPr>
          <w:noProof/>
          <w:lang w:val="en-US"/>
        </w:rPr>
        <w:t>21</w:t>
      </w:r>
      <w:r>
        <w:rPr>
          <w:lang w:val="en-US"/>
        </w:rPr>
        <w:fldChar w:fldCharType="end"/>
      </w:r>
      <w:r w:rsidRPr="00990400">
        <w:rPr>
          <w:lang w:val="en-US"/>
        </w:rPr>
        <w:t xml:space="preserve">. </w:t>
      </w:r>
      <w:r>
        <w:rPr>
          <w:lang w:val="en-US"/>
        </w:rPr>
        <w:t>Game over condition</w:t>
      </w:r>
      <w:bookmarkEnd w:id="88"/>
    </w:p>
    <w:p w14:paraId="7E55AEC1" w14:textId="293D6785" w:rsidR="00351208" w:rsidRPr="00990400" w:rsidRDefault="00351208" w:rsidP="00351208">
      <w:pPr>
        <w:pStyle w:val="Antrat2"/>
        <w:rPr>
          <w:b/>
          <w:color w:val="000000" w:themeColor="text1"/>
          <w:sz w:val="32"/>
          <w:lang w:val="en-US"/>
        </w:rPr>
      </w:pPr>
      <w:bookmarkStart w:id="89" w:name="_Toc72692455"/>
      <w:r w:rsidRPr="00990400">
        <w:rPr>
          <w:b/>
          <w:color w:val="000000" w:themeColor="text1"/>
          <w:sz w:val="32"/>
          <w:lang w:val="en-US"/>
        </w:rPr>
        <w:t>Task #</w:t>
      </w:r>
      <w:r w:rsidR="007D2F8C">
        <w:rPr>
          <w:b/>
          <w:color w:val="000000" w:themeColor="text1"/>
          <w:sz w:val="32"/>
          <w:lang w:val="en-US"/>
        </w:rPr>
        <w:t>6</w:t>
      </w:r>
      <w:r w:rsidRPr="00990400">
        <w:rPr>
          <w:b/>
          <w:color w:val="000000" w:themeColor="text1"/>
          <w:sz w:val="32"/>
          <w:lang w:val="en-US"/>
        </w:rPr>
        <w:t xml:space="preserve">. </w:t>
      </w:r>
      <w:r w:rsidR="007D2F8C">
        <w:rPr>
          <w:b/>
          <w:i/>
          <w:color w:val="000000" w:themeColor="text1"/>
          <w:sz w:val="32"/>
          <w:lang w:val="en-US"/>
        </w:rPr>
        <w:t>Adding shooting</w:t>
      </w:r>
      <w:bookmarkEnd w:id="89"/>
    </w:p>
    <w:p w14:paraId="381E28D6" w14:textId="7C97C12B" w:rsidR="00351208" w:rsidRPr="00990400" w:rsidRDefault="00351208" w:rsidP="00351208">
      <w:pPr>
        <w:rPr>
          <w:lang w:val="en-US"/>
        </w:rPr>
      </w:pPr>
      <w:r w:rsidRPr="00990400">
        <w:rPr>
          <w:lang w:val="en-US"/>
        </w:rPr>
        <w:t>Description of implementation (3-5 sentences)</w:t>
      </w:r>
      <w:r>
        <w:rPr>
          <w:lang w:val="en-US"/>
        </w:rPr>
        <w:t xml:space="preserve">. </w:t>
      </w:r>
      <w:r w:rsidR="007D2F8C">
        <w:rPr>
          <w:rFonts w:asciiTheme="minorHAnsi" w:hAnsiTheme="minorHAnsi" w:cs="Arial"/>
          <w:i/>
          <w:color w:val="C45911" w:themeColor="accent2" w:themeShade="BF"/>
          <w:shd w:val="clear" w:color="auto" w:fill="FFFFFF"/>
          <w:lang w:val="en-US"/>
        </w:rPr>
        <w:t xml:space="preserve">I used a simple </w:t>
      </w:r>
      <w:proofErr w:type="gramStart"/>
      <w:r w:rsidR="007D2F8C">
        <w:rPr>
          <w:rFonts w:asciiTheme="minorHAnsi" w:hAnsiTheme="minorHAnsi" w:cs="Arial"/>
          <w:i/>
          <w:color w:val="C45911" w:themeColor="accent2" w:themeShade="BF"/>
          <w:shd w:val="clear" w:color="auto" w:fill="FFFFFF"/>
          <w:lang w:val="en-US"/>
        </w:rPr>
        <w:t>3 line</w:t>
      </w:r>
      <w:proofErr w:type="gramEnd"/>
      <w:r w:rsidR="007D2F8C">
        <w:rPr>
          <w:rFonts w:asciiTheme="minorHAnsi" w:hAnsiTheme="minorHAnsi" w:cs="Arial"/>
          <w:i/>
          <w:color w:val="C45911" w:themeColor="accent2" w:themeShade="BF"/>
          <w:shd w:val="clear" w:color="auto" w:fill="FFFFFF"/>
          <w:lang w:val="en-US"/>
        </w:rPr>
        <w:t xml:space="preserve"> code to spawn a new object from a given position and launching it towards front and after 3 seconds the object is destroyed. If the “bullets” tag hits the wall it gets destroyed. </w:t>
      </w:r>
      <w:proofErr w:type="gramStart"/>
      <w:r w:rsidR="007D2F8C">
        <w:rPr>
          <w:rFonts w:asciiTheme="minorHAnsi" w:hAnsiTheme="minorHAnsi" w:cs="Arial"/>
          <w:i/>
          <w:color w:val="C45911" w:themeColor="accent2" w:themeShade="BF"/>
          <w:shd w:val="clear" w:color="auto" w:fill="FFFFFF"/>
          <w:lang w:val="en-US"/>
        </w:rPr>
        <w:t>Haven’t</w:t>
      </w:r>
      <w:proofErr w:type="gramEnd"/>
      <w:r w:rsidR="007D2F8C">
        <w:rPr>
          <w:rFonts w:asciiTheme="minorHAnsi" w:hAnsiTheme="minorHAnsi" w:cs="Arial"/>
          <w:i/>
          <w:color w:val="C45911" w:themeColor="accent2" w:themeShade="BF"/>
          <w:shd w:val="clear" w:color="auto" w:fill="FFFFFF"/>
          <w:lang w:val="en-US"/>
        </w:rPr>
        <w:t xml:space="preserve"> added animations yet to the collapsing and also need to make a protection to outer walls, however shooting is fully functional.</w:t>
      </w:r>
    </w:p>
    <w:p w14:paraId="62A47B13" w14:textId="77777777" w:rsidR="00351208" w:rsidRPr="00990400" w:rsidRDefault="00351208" w:rsidP="00351208">
      <w:pPr>
        <w:rPr>
          <w:lang w:val="en-US"/>
        </w:rPr>
      </w:pPr>
    </w:p>
    <w:p w14:paraId="4ABD562F" w14:textId="77777777" w:rsidR="007D2F8C" w:rsidRDefault="00351208" w:rsidP="007D2F8C">
      <w:pPr>
        <w:keepNext/>
      </w:pPr>
      <w:r w:rsidRPr="00990400">
        <w:rPr>
          <w:noProof/>
          <w:lang w:val="en-US"/>
        </w:rPr>
        <mc:AlternateContent>
          <mc:Choice Requires="wpg">
            <w:drawing>
              <wp:inline distT="0" distB="0" distL="0" distR="0" wp14:anchorId="613ADD48" wp14:editId="6106220F">
                <wp:extent cx="6124575" cy="1905000"/>
                <wp:effectExtent l="0" t="0" r="28575" b="19050"/>
                <wp:docPr id="1400703405" name="Группа 1400703297"/>
                <wp:cNvGraphicFramePr/>
                <a:graphic xmlns:a="http://schemas.openxmlformats.org/drawingml/2006/main">
                  <a:graphicData uri="http://schemas.microsoft.com/office/word/2010/wordprocessingGroup">
                    <wpg:wgp>
                      <wpg:cNvGrpSpPr/>
                      <wpg:grpSpPr>
                        <a:xfrm>
                          <a:off x="0" y="0"/>
                          <a:ext cx="6124575" cy="1905000"/>
                          <a:chOff x="0" y="0"/>
                          <a:chExt cx="5954573" cy="914400"/>
                        </a:xfrm>
                      </wpg:grpSpPr>
                      <wps:wsp>
                        <wps:cNvPr id="1400703406" name="Прямоугольник 1400703298"/>
                        <wps:cNvSpPr/>
                        <wps:spPr>
                          <a:xfrm>
                            <a:off x="0" y="0"/>
                            <a:ext cx="5954573" cy="914400"/>
                          </a:xfrm>
                          <a:prstGeom prst="rect">
                            <a:avLst/>
                          </a:prstGeom>
                          <a:solidFill>
                            <a:schemeClr val="accent1">
                              <a:lumMod val="20000"/>
                              <a:lumOff val="80000"/>
                            </a:schemeClr>
                          </a:solidFill>
                          <a:ln>
                            <a:solidFill>
                              <a:schemeClr val="bg2">
                                <a:lumMod val="9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703407" name="Надпись 1400703299"/>
                        <wps:cNvSpPr txBox="1"/>
                        <wps:spPr>
                          <a:xfrm>
                            <a:off x="95517" y="0"/>
                            <a:ext cx="5778004" cy="898855"/>
                          </a:xfrm>
                          <a:prstGeom prst="rect">
                            <a:avLst/>
                          </a:prstGeom>
                          <a:solidFill>
                            <a:schemeClr val="lt1"/>
                          </a:solidFill>
                          <a:ln w="6350">
                            <a:solidFill>
                              <a:prstClr val="black"/>
                            </a:solidFill>
                          </a:ln>
                        </wps:spPr>
                        <wps:txbx>
                          <w:txbxContent>
                            <w:p w14:paraId="07518DC4"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Shoot(</w:t>
                              </w:r>
                              <w:proofErr w:type="gramEnd"/>
                              <w:r>
                                <w:rPr>
                                  <w:rFonts w:ascii="Consolas" w:eastAsiaTheme="minorHAnsi" w:hAnsi="Consolas" w:cs="Consolas"/>
                                  <w:color w:val="000000"/>
                                  <w:sz w:val="19"/>
                                  <w:szCs w:val="19"/>
                                  <w:lang w:val="en-US" w:eastAsia="en-US"/>
                                </w:rPr>
                                <w:t>)</w:t>
                              </w:r>
                            </w:p>
                            <w:p w14:paraId="5EB850FF"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0083AB3"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Input.GetButtonDown</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"Fire1"</w:t>
                              </w:r>
                              <w:r>
                                <w:rPr>
                                  <w:rFonts w:ascii="Consolas" w:eastAsiaTheme="minorHAnsi" w:hAnsi="Consolas" w:cs="Consolas"/>
                                  <w:color w:val="000000"/>
                                  <w:sz w:val="19"/>
                                  <w:szCs w:val="19"/>
                                  <w:lang w:val="en-US" w:eastAsia="en-US"/>
                                </w:rPr>
                                <w:t>) &amp;&amp; bullets&gt; 0)</w:t>
                              </w:r>
                            </w:p>
                            <w:p w14:paraId="36C0CCBB"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D7AE466"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Rigidbody</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bulletInstance</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00"/>
                                  <w:sz w:val="19"/>
                                  <w:szCs w:val="19"/>
                                  <w:lang w:val="en-US" w:eastAsia="en-US"/>
                                </w:rPr>
                                <w:t>Instantiate(</w:t>
                              </w:r>
                              <w:proofErr w:type="spellStart"/>
                              <w:proofErr w:type="gramEnd"/>
                              <w:r>
                                <w:rPr>
                                  <w:rFonts w:ascii="Consolas" w:eastAsiaTheme="minorHAnsi" w:hAnsi="Consolas" w:cs="Consolas"/>
                                  <w:color w:val="000000"/>
                                  <w:sz w:val="19"/>
                                  <w:szCs w:val="19"/>
                                  <w:lang w:val="en-US" w:eastAsia="en-US"/>
                                </w:rPr>
                                <w:t>bulletPrefab</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firePosition.position</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firePosition.rotation</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as</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Rigidbody</w:t>
                              </w:r>
                              <w:proofErr w:type="spellEnd"/>
                              <w:r>
                                <w:rPr>
                                  <w:rFonts w:ascii="Consolas" w:eastAsiaTheme="minorHAnsi" w:hAnsi="Consolas" w:cs="Consolas"/>
                                  <w:color w:val="000000"/>
                                  <w:sz w:val="19"/>
                                  <w:szCs w:val="19"/>
                                  <w:lang w:val="en-US" w:eastAsia="en-US"/>
                                </w:rPr>
                                <w:t>;</w:t>
                              </w:r>
                            </w:p>
                            <w:p w14:paraId="0E98D4F4"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bulletInstance.velocity</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transform.TransformDirection</w:t>
                              </w:r>
                              <w:proofErr w:type="spellEnd"/>
                              <w:proofErr w:type="gramEnd"/>
                              <w:r>
                                <w:rPr>
                                  <w:rFonts w:ascii="Consolas" w:eastAsiaTheme="minorHAnsi" w:hAnsi="Consolas" w:cs="Consolas"/>
                                  <w:color w:val="000000"/>
                                  <w:sz w:val="19"/>
                                  <w:szCs w:val="19"/>
                                  <w:lang w:val="en-US" w:eastAsia="en-US"/>
                                </w:rPr>
                                <w:t xml:space="preserve">(0, 0, </w:t>
                              </w:r>
                              <w:proofErr w:type="spellStart"/>
                              <w:r>
                                <w:rPr>
                                  <w:rFonts w:ascii="Consolas" w:eastAsiaTheme="minorHAnsi" w:hAnsi="Consolas" w:cs="Consolas"/>
                                  <w:color w:val="000000"/>
                                  <w:sz w:val="19"/>
                                  <w:szCs w:val="19"/>
                                  <w:lang w:val="en-US" w:eastAsia="en-US"/>
                                </w:rPr>
                                <w:t>bulletSpeed</w:t>
                              </w:r>
                              <w:proofErr w:type="spellEnd"/>
                              <w:r>
                                <w:rPr>
                                  <w:rFonts w:ascii="Consolas" w:eastAsiaTheme="minorHAnsi" w:hAnsi="Consolas" w:cs="Consolas"/>
                                  <w:color w:val="000000"/>
                                  <w:sz w:val="19"/>
                                  <w:szCs w:val="19"/>
                                  <w:lang w:val="en-US" w:eastAsia="en-US"/>
                                </w:rPr>
                                <w:t>);</w:t>
                              </w:r>
                            </w:p>
                            <w:p w14:paraId="182E5B73"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bullets-</w:t>
                              </w:r>
                              <w:proofErr w:type="gramStart"/>
                              <w:r>
                                <w:rPr>
                                  <w:rFonts w:ascii="Consolas" w:eastAsiaTheme="minorHAnsi" w:hAnsi="Consolas" w:cs="Consolas"/>
                                  <w:color w:val="000000"/>
                                  <w:sz w:val="19"/>
                                  <w:szCs w:val="19"/>
                                  <w:lang w:val="en-US" w:eastAsia="en-US"/>
                                </w:rPr>
                                <w:t>-;</w:t>
                              </w:r>
                              <w:proofErr w:type="gramEnd"/>
                            </w:p>
                            <w:p w14:paraId="45771734"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UpdateBulletsText</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04C20A39"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Destroy(</w:t>
                              </w:r>
                              <w:proofErr w:type="spellStart"/>
                              <w:proofErr w:type="gramEnd"/>
                              <w:r>
                                <w:rPr>
                                  <w:rFonts w:ascii="Consolas" w:eastAsiaTheme="minorHAnsi" w:hAnsi="Consolas" w:cs="Consolas"/>
                                  <w:color w:val="000000"/>
                                  <w:sz w:val="19"/>
                                  <w:szCs w:val="19"/>
                                  <w:lang w:val="en-US" w:eastAsia="en-US"/>
                                </w:rPr>
                                <w:t>bulletInstance.gameObject</w:t>
                              </w:r>
                              <w:proofErr w:type="spellEnd"/>
                              <w:r>
                                <w:rPr>
                                  <w:rFonts w:ascii="Consolas" w:eastAsiaTheme="minorHAnsi" w:hAnsi="Consolas" w:cs="Consolas"/>
                                  <w:color w:val="000000"/>
                                  <w:sz w:val="19"/>
                                  <w:szCs w:val="19"/>
                                  <w:lang w:val="en-US" w:eastAsia="en-US"/>
                                </w:rPr>
                                <w:t>, 3);</w:t>
                              </w:r>
                            </w:p>
                            <w:p w14:paraId="230EE880"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D551597" w14:textId="0DFA4E65" w:rsidR="00351208" w:rsidRPr="00351208"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13ADD48" id="_x0000_s1134" style="width:482.25pt;height:150pt;mso-position-horizontal-relative:char;mso-position-vertical-relative:line" coordsize="59545,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">
                <v:rect id="Прямоугольник 1400703298" o:spid="_x0000_s1135" style="position:absolute;width:59545;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" fillcolor="#d9e2f3 [660]" strokecolor="#cfcdcd [2894]" strokeweight="1pt"/>
                <v:shape id="Надпись 1400703299" o:spid="_x0000_s1136" type="#_x0000_t202" style="position:absolute;left:955;width:57780;height:8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" fillcolor="white [3201]" strokeweight=".5pt">
                  <v:textbox>
                    <w:txbxContent>
                      <w:p w14:paraId="07518DC4"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Shoot(</w:t>
                        </w:r>
                        <w:proofErr w:type="gramEnd"/>
                        <w:r>
                          <w:rPr>
                            <w:rFonts w:ascii="Consolas" w:eastAsiaTheme="minorHAnsi" w:hAnsi="Consolas" w:cs="Consolas"/>
                            <w:color w:val="000000"/>
                            <w:sz w:val="19"/>
                            <w:szCs w:val="19"/>
                            <w:lang w:val="en-US" w:eastAsia="en-US"/>
                          </w:rPr>
                          <w:t>)</w:t>
                        </w:r>
                      </w:p>
                      <w:p w14:paraId="5EB850FF"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0083AB3"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Input.GetButtonDown</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"Fire1"</w:t>
                        </w:r>
                        <w:r>
                          <w:rPr>
                            <w:rFonts w:ascii="Consolas" w:eastAsiaTheme="minorHAnsi" w:hAnsi="Consolas" w:cs="Consolas"/>
                            <w:color w:val="000000"/>
                            <w:sz w:val="19"/>
                            <w:szCs w:val="19"/>
                            <w:lang w:val="en-US" w:eastAsia="en-US"/>
                          </w:rPr>
                          <w:t>) &amp;&amp; bullets&gt; 0)</w:t>
                        </w:r>
                      </w:p>
                      <w:p w14:paraId="36C0CCBB"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D7AE466"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Rigidbody</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bulletInstance</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00"/>
                            <w:sz w:val="19"/>
                            <w:szCs w:val="19"/>
                            <w:lang w:val="en-US" w:eastAsia="en-US"/>
                          </w:rPr>
                          <w:t>Instantiate(</w:t>
                        </w:r>
                        <w:proofErr w:type="spellStart"/>
                        <w:proofErr w:type="gramEnd"/>
                        <w:r>
                          <w:rPr>
                            <w:rFonts w:ascii="Consolas" w:eastAsiaTheme="minorHAnsi" w:hAnsi="Consolas" w:cs="Consolas"/>
                            <w:color w:val="000000"/>
                            <w:sz w:val="19"/>
                            <w:szCs w:val="19"/>
                            <w:lang w:val="en-US" w:eastAsia="en-US"/>
                          </w:rPr>
                          <w:t>bulletPrefab</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firePosition.position</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firePosition.rotation</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as</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Rigidbody</w:t>
                        </w:r>
                        <w:proofErr w:type="spellEnd"/>
                        <w:r>
                          <w:rPr>
                            <w:rFonts w:ascii="Consolas" w:eastAsiaTheme="minorHAnsi" w:hAnsi="Consolas" w:cs="Consolas"/>
                            <w:color w:val="000000"/>
                            <w:sz w:val="19"/>
                            <w:szCs w:val="19"/>
                            <w:lang w:val="en-US" w:eastAsia="en-US"/>
                          </w:rPr>
                          <w:t>;</w:t>
                        </w:r>
                      </w:p>
                      <w:p w14:paraId="0E98D4F4"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bulletInstance.velocity</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transform.TransformDirection</w:t>
                        </w:r>
                        <w:proofErr w:type="spellEnd"/>
                        <w:proofErr w:type="gramEnd"/>
                        <w:r>
                          <w:rPr>
                            <w:rFonts w:ascii="Consolas" w:eastAsiaTheme="minorHAnsi" w:hAnsi="Consolas" w:cs="Consolas"/>
                            <w:color w:val="000000"/>
                            <w:sz w:val="19"/>
                            <w:szCs w:val="19"/>
                            <w:lang w:val="en-US" w:eastAsia="en-US"/>
                          </w:rPr>
                          <w:t xml:space="preserve">(0, 0, </w:t>
                        </w:r>
                        <w:proofErr w:type="spellStart"/>
                        <w:r>
                          <w:rPr>
                            <w:rFonts w:ascii="Consolas" w:eastAsiaTheme="minorHAnsi" w:hAnsi="Consolas" w:cs="Consolas"/>
                            <w:color w:val="000000"/>
                            <w:sz w:val="19"/>
                            <w:szCs w:val="19"/>
                            <w:lang w:val="en-US" w:eastAsia="en-US"/>
                          </w:rPr>
                          <w:t>bulletSpeed</w:t>
                        </w:r>
                        <w:proofErr w:type="spellEnd"/>
                        <w:r>
                          <w:rPr>
                            <w:rFonts w:ascii="Consolas" w:eastAsiaTheme="minorHAnsi" w:hAnsi="Consolas" w:cs="Consolas"/>
                            <w:color w:val="000000"/>
                            <w:sz w:val="19"/>
                            <w:szCs w:val="19"/>
                            <w:lang w:val="en-US" w:eastAsia="en-US"/>
                          </w:rPr>
                          <w:t>);</w:t>
                        </w:r>
                      </w:p>
                      <w:p w14:paraId="182E5B73"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bullets-</w:t>
                        </w:r>
                        <w:proofErr w:type="gramStart"/>
                        <w:r>
                          <w:rPr>
                            <w:rFonts w:ascii="Consolas" w:eastAsiaTheme="minorHAnsi" w:hAnsi="Consolas" w:cs="Consolas"/>
                            <w:color w:val="000000"/>
                            <w:sz w:val="19"/>
                            <w:szCs w:val="19"/>
                            <w:lang w:val="en-US" w:eastAsia="en-US"/>
                          </w:rPr>
                          <w:t>-;</w:t>
                        </w:r>
                        <w:proofErr w:type="gramEnd"/>
                      </w:p>
                      <w:p w14:paraId="45771734"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UpdateBulletsText</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04C20A39"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Destroy(</w:t>
                        </w:r>
                        <w:proofErr w:type="spellStart"/>
                        <w:proofErr w:type="gramEnd"/>
                        <w:r>
                          <w:rPr>
                            <w:rFonts w:ascii="Consolas" w:eastAsiaTheme="minorHAnsi" w:hAnsi="Consolas" w:cs="Consolas"/>
                            <w:color w:val="000000"/>
                            <w:sz w:val="19"/>
                            <w:szCs w:val="19"/>
                            <w:lang w:val="en-US" w:eastAsia="en-US"/>
                          </w:rPr>
                          <w:t>bulletInstance.gameObject</w:t>
                        </w:r>
                        <w:proofErr w:type="spellEnd"/>
                        <w:r>
                          <w:rPr>
                            <w:rFonts w:ascii="Consolas" w:eastAsiaTheme="minorHAnsi" w:hAnsi="Consolas" w:cs="Consolas"/>
                            <w:color w:val="000000"/>
                            <w:sz w:val="19"/>
                            <w:szCs w:val="19"/>
                            <w:lang w:val="en-US" w:eastAsia="en-US"/>
                          </w:rPr>
                          <w:t>, 3);</w:t>
                        </w:r>
                      </w:p>
                      <w:p w14:paraId="230EE880"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D551597" w14:textId="0DFA4E65" w:rsidR="00351208" w:rsidRPr="00351208"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txbxContent>
                  </v:textbox>
                </v:shape>
                <w10:anchorlock/>
              </v:group>
            </w:pict>
          </mc:Fallback>
        </mc:AlternateContent>
      </w:r>
    </w:p>
    <w:p w14:paraId="6E2DA5CF" w14:textId="25E02EEF" w:rsidR="00351208" w:rsidRPr="00990400" w:rsidRDefault="007D2F8C" w:rsidP="007D2F8C">
      <w:pPr>
        <w:pStyle w:val="Antrat"/>
        <w:jc w:val="center"/>
        <w:rPr>
          <w:lang w:val="en-US"/>
        </w:rPr>
      </w:pPr>
      <w:bookmarkStart w:id="90" w:name="_Toc72692508"/>
      <w:proofErr w:type="spellStart"/>
      <w:r>
        <w:t>Table</w:t>
      </w:r>
      <w:proofErr w:type="spellEnd"/>
      <w:r>
        <w:t xml:space="preserve"> </w:t>
      </w:r>
      <w:r>
        <w:fldChar w:fldCharType="begin"/>
      </w:r>
      <w:r>
        <w:instrText xml:space="preserve"> SEQ Table \* ARABIC </w:instrText>
      </w:r>
      <w:r>
        <w:fldChar w:fldCharType="separate"/>
      </w:r>
      <w:r w:rsidR="00071371">
        <w:rPr>
          <w:noProof/>
        </w:rPr>
        <w:t>22</w:t>
      </w:r>
      <w:r>
        <w:fldChar w:fldCharType="end"/>
      </w:r>
      <w:r>
        <w:t xml:space="preserve"> </w:t>
      </w:r>
      <w:proofErr w:type="spellStart"/>
      <w:r>
        <w:t>Shooting</w:t>
      </w:r>
      <w:proofErr w:type="spellEnd"/>
      <w:r>
        <w:t xml:space="preserve"> </w:t>
      </w:r>
      <w:proofErr w:type="spellStart"/>
      <w:r>
        <w:t>implementation</w:t>
      </w:r>
      <w:bookmarkEnd w:id="90"/>
      <w:proofErr w:type="spellEnd"/>
    </w:p>
    <w:p w14:paraId="2D86AC9B" w14:textId="626E70F0" w:rsidR="00351208" w:rsidRPr="00990400" w:rsidRDefault="00351208" w:rsidP="00351208">
      <w:pPr>
        <w:pStyle w:val="Antrat2"/>
        <w:rPr>
          <w:b/>
          <w:color w:val="000000" w:themeColor="text1"/>
          <w:sz w:val="32"/>
          <w:lang w:val="en-US"/>
        </w:rPr>
      </w:pPr>
      <w:bookmarkStart w:id="91" w:name="_Toc72692456"/>
      <w:r w:rsidRPr="00990400">
        <w:rPr>
          <w:b/>
          <w:color w:val="000000" w:themeColor="text1"/>
          <w:sz w:val="32"/>
          <w:lang w:val="en-US"/>
        </w:rPr>
        <w:t>Task #</w:t>
      </w:r>
      <w:r w:rsidR="007D2F8C">
        <w:rPr>
          <w:b/>
          <w:color w:val="000000" w:themeColor="text1"/>
          <w:sz w:val="32"/>
          <w:lang w:val="en-US"/>
        </w:rPr>
        <w:t>7</w:t>
      </w:r>
      <w:r w:rsidRPr="00990400">
        <w:rPr>
          <w:b/>
          <w:color w:val="000000" w:themeColor="text1"/>
          <w:sz w:val="32"/>
          <w:lang w:val="en-US"/>
        </w:rPr>
        <w:t xml:space="preserve">. </w:t>
      </w:r>
      <w:r w:rsidR="007D2F8C">
        <w:rPr>
          <w:b/>
          <w:i/>
          <w:color w:val="000000" w:themeColor="text1"/>
          <w:sz w:val="32"/>
          <w:lang w:val="en-US"/>
        </w:rPr>
        <w:t>Interactive sounds</w:t>
      </w:r>
      <w:bookmarkEnd w:id="91"/>
    </w:p>
    <w:p w14:paraId="229885F6" w14:textId="27FCE3E3" w:rsidR="00351208" w:rsidRPr="00990400" w:rsidRDefault="00351208" w:rsidP="00351208">
      <w:pPr>
        <w:rPr>
          <w:lang w:val="en-US"/>
        </w:rPr>
      </w:pPr>
      <w:r w:rsidRPr="00990400">
        <w:rPr>
          <w:lang w:val="en-US"/>
        </w:rPr>
        <w:t>Description of implementation (3-5 sentences)</w:t>
      </w:r>
      <w:r>
        <w:rPr>
          <w:lang w:val="en-US"/>
        </w:rPr>
        <w:t xml:space="preserve">. </w:t>
      </w:r>
      <w:r w:rsidR="007D2F8C">
        <w:rPr>
          <w:rFonts w:asciiTheme="minorHAnsi" w:hAnsiTheme="minorHAnsi" w:cs="Arial"/>
          <w:i/>
          <w:color w:val="C45911" w:themeColor="accent2" w:themeShade="BF"/>
          <w:shd w:val="clear" w:color="auto" w:fill="FFFFFF"/>
          <w:lang w:val="en-US"/>
        </w:rPr>
        <w:t>I have added steps, sounds when getting hit, when on ice, main music of different 3 songs and 1 different for main menu. Used 2 different audio mixers for effect and main music to control the volume of them independently.</w:t>
      </w:r>
    </w:p>
    <w:p w14:paraId="5057E510" w14:textId="77777777" w:rsidR="00351208" w:rsidRPr="00990400" w:rsidRDefault="00351208" w:rsidP="00351208">
      <w:pPr>
        <w:rPr>
          <w:lang w:val="en-US"/>
        </w:rPr>
      </w:pPr>
    </w:p>
    <w:p w14:paraId="2457C8E2" w14:textId="77777777" w:rsidR="007D2F8C" w:rsidRDefault="00351208" w:rsidP="007D2F8C">
      <w:pPr>
        <w:keepNext/>
        <w:jc w:val="center"/>
      </w:pPr>
      <w:r w:rsidRPr="00990400">
        <w:rPr>
          <w:noProof/>
          <w:lang w:val="en-US"/>
        </w:rPr>
        <w:lastRenderedPageBreak/>
        <mc:AlternateContent>
          <mc:Choice Requires="wpg">
            <w:drawing>
              <wp:inline distT="0" distB="0" distL="0" distR="0" wp14:anchorId="2F7967D2" wp14:editId="3BD2F341">
                <wp:extent cx="6553200" cy="5000625"/>
                <wp:effectExtent l="0" t="0" r="19050" b="28575"/>
                <wp:docPr id="1400703408" name="Группа 62"/>
                <wp:cNvGraphicFramePr/>
                <a:graphic xmlns:a="http://schemas.openxmlformats.org/drawingml/2006/main">
                  <a:graphicData uri="http://schemas.microsoft.com/office/word/2010/wordprocessingGroup">
                    <wpg:wgp>
                      <wpg:cNvGrpSpPr/>
                      <wpg:grpSpPr>
                        <a:xfrm>
                          <a:off x="0" y="0"/>
                          <a:ext cx="6553200" cy="5000625"/>
                          <a:chOff x="0" y="-1"/>
                          <a:chExt cx="6324623" cy="1760744"/>
                        </a:xfrm>
                      </wpg:grpSpPr>
                      <wps:wsp>
                        <wps:cNvPr id="1400703409" name="Прямоугольник 63"/>
                        <wps:cNvSpPr/>
                        <wps:spPr>
                          <a:xfrm>
                            <a:off x="0" y="-1"/>
                            <a:ext cx="6324623" cy="1760744"/>
                          </a:xfrm>
                          <a:prstGeom prst="rect">
                            <a:avLst/>
                          </a:prstGeom>
                          <a:solidFill>
                            <a:schemeClr val="bg1">
                              <a:lumMod val="75000"/>
                            </a:schemeClr>
                          </a:solidFill>
                          <a:ln>
                            <a:solidFill>
                              <a:schemeClr val="tx1">
                                <a:lumMod val="50000"/>
                                <a:lumOff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703410" name="Надпись 1400703296"/>
                        <wps:cNvSpPr txBox="1"/>
                        <wps:spPr>
                          <a:xfrm>
                            <a:off x="38204" y="49476"/>
                            <a:ext cx="5680517" cy="1667146"/>
                          </a:xfrm>
                          <a:prstGeom prst="rect">
                            <a:avLst/>
                          </a:prstGeom>
                          <a:solidFill>
                            <a:schemeClr val="lt1"/>
                          </a:solidFill>
                          <a:ln w="6350">
                            <a:solidFill>
                              <a:prstClr val="black"/>
                            </a:solidFill>
                          </a:ln>
                        </wps:spPr>
                        <wps:txbx>
                          <w:txbxContent>
                            <w:p w14:paraId="2447A537" w14:textId="307FDEAA" w:rsidR="00351208" w:rsidRPr="00990400" w:rsidRDefault="007D2F8C" w:rsidP="00351208">
                              <w:pPr>
                                <w:jc w:val="center"/>
                                <w:rPr>
                                  <w:lang w:val="en-US"/>
                                </w:rPr>
                              </w:pPr>
                              <w:r>
                                <w:rPr>
                                  <w:noProof/>
                                </w:rPr>
                                <w:drawing>
                                  <wp:inline distT="0" distB="0" distL="0" distR="0" wp14:anchorId="348DFCE5" wp14:editId="4174F143">
                                    <wp:extent cx="5695950" cy="4602348"/>
                                    <wp:effectExtent l="0" t="0" r="0" b="8255"/>
                                    <wp:docPr id="1400703315" name="Paveikslėlis 1400703315" descr="Paveikslėlis, kuriame yra žinutė, ekrano nuotrauka, juoda&#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15" name="Paveikslėlis 1400703315" descr="Paveikslėlis, kuriame yra žinutė, ekrano nuotrauka, juoda&#10;&#10;Automatiškai sugeneruotas aprašymas"/>
                                            <pic:cNvPicPr/>
                                          </pic:nvPicPr>
                                          <pic:blipFill>
                                            <a:blip r:embed="rId40"/>
                                            <a:stretch>
                                              <a:fillRect/>
                                            </a:stretch>
                                          </pic:blipFill>
                                          <pic:spPr>
                                            <a:xfrm>
                                              <a:off x="0" y="0"/>
                                              <a:ext cx="5711209" cy="4614677"/>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F7967D2" id="_x0000_s1137" style="width:516pt;height:393.75pt;mso-position-horizontal-relative:char;mso-position-vertical-relative:line" coordorigin="" coordsize="63246,17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">
                <v:rect id="Прямоугольник 63" o:spid="_x0000_s1138" style="position:absolute;width:63246;height:17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" fillcolor="#bfbfbf [2412]" strokecolor="gray [1629]" strokeweight="1pt"/>
                <v:shape id="Надпись 1400703296" o:spid="_x0000_s1139" type="#_x0000_t202" style="position:absolute;left:382;top:494;width:56805;height:166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" fillcolor="white [3201]" strokeweight=".5pt">
                  <v:textbox>
                    <w:txbxContent>
                      <w:p w14:paraId="2447A537" w14:textId="307FDEAA" w:rsidR="00351208" w:rsidRPr="00990400" w:rsidRDefault="007D2F8C" w:rsidP="00351208">
                        <w:pPr>
                          <w:jc w:val="center"/>
                          <w:rPr>
                            <w:lang w:val="en-US"/>
                          </w:rPr>
                        </w:pPr>
                        <w:r>
                          <w:rPr>
                            <w:noProof/>
                          </w:rPr>
                          <w:drawing>
                            <wp:inline distT="0" distB="0" distL="0" distR="0" wp14:anchorId="348DFCE5" wp14:editId="4174F143">
                              <wp:extent cx="5695950" cy="4602348"/>
                              <wp:effectExtent l="0" t="0" r="0" b="8255"/>
                              <wp:docPr id="1400703315" name="Paveikslėlis 1400703315" descr="Paveikslėlis, kuriame yra žinutė, ekrano nuotrauka, juoda&#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15" name="Paveikslėlis 1400703315" descr="Paveikslėlis, kuriame yra žinutė, ekrano nuotrauka, juoda&#10;&#10;Automatiškai sugeneruotas aprašymas"/>
                                      <pic:cNvPicPr/>
                                    </pic:nvPicPr>
                                    <pic:blipFill>
                                      <a:blip r:embed="rId41"/>
                                      <a:stretch>
                                        <a:fillRect/>
                                      </a:stretch>
                                    </pic:blipFill>
                                    <pic:spPr>
                                      <a:xfrm>
                                        <a:off x="0" y="0"/>
                                        <a:ext cx="5711209" cy="4614677"/>
                                      </a:xfrm>
                                      <a:prstGeom prst="rect">
                                        <a:avLst/>
                                      </a:prstGeom>
                                    </pic:spPr>
                                  </pic:pic>
                                </a:graphicData>
                              </a:graphic>
                            </wp:inline>
                          </w:drawing>
                        </w:r>
                      </w:p>
                    </w:txbxContent>
                  </v:textbox>
                </v:shape>
                <w10:anchorlock/>
              </v:group>
            </w:pict>
          </mc:Fallback>
        </mc:AlternateContent>
      </w:r>
    </w:p>
    <w:p w14:paraId="56FB8794" w14:textId="1E7E2280" w:rsidR="00351208" w:rsidRPr="00990400" w:rsidRDefault="007D2F8C" w:rsidP="007D2F8C">
      <w:pPr>
        <w:pStyle w:val="Antrat"/>
        <w:jc w:val="center"/>
        <w:rPr>
          <w:lang w:val="en-US"/>
        </w:rPr>
      </w:pPr>
      <w:bookmarkStart w:id="92" w:name="_Toc72692481"/>
      <w:proofErr w:type="spellStart"/>
      <w:r>
        <w:t>Figure</w:t>
      </w:r>
      <w:proofErr w:type="spellEnd"/>
      <w:r>
        <w:t xml:space="preserve"> </w:t>
      </w:r>
      <w:r>
        <w:fldChar w:fldCharType="begin"/>
      </w:r>
      <w:r>
        <w:instrText xml:space="preserve"> SEQ Figure \* ARABIC </w:instrText>
      </w:r>
      <w:r>
        <w:fldChar w:fldCharType="separate"/>
      </w:r>
      <w:r w:rsidR="00071371">
        <w:rPr>
          <w:noProof/>
        </w:rPr>
        <w:t>20</w:t>
      </w:r>
      <w:r>
        <w:fldChar w:fldCharType="end"/>
      </w:r>
      <w:r>
        <w:t xml:space="preserve"> </w:t>
      </w:r>
      <w:proofErr w:type="spellStart"/>
      <w:r>
        <w:t>Audio</w:t>
      </w:r>
      <w:proofErr w:type="spellEnd"/>
      <w:r>
        <w:t xml:space="preserve"> </w:t>
      </w:r>
      <w:proofErr w:type="spellStart"/>
      <w:r>
        <w:t>mixers</w:t>
      </w:r>
      <w:bookmarkEnd w:id="92"/>
      <w:proofErr w:type="spellEnd"/>
    </w:p>
    <w:p w14:paraId="632EDD89" w14:textId="77777777" w:rsidR="00351208" w:rsidRPr="00990400" w:rsidRDefault="00351208" w:rsidP="00351208">
      <w:pPr>
        <w:rPr>
          <w:lang w:val="en-US"/>
        </w:rPr>
      </w:pPr>
    </w:p>
    <w:p w14:paraId="0AA11836" w14:textId="77777777" w:rsidR="007D2F8C" w:rsidRDefault="00351208" w:rsidP="007D2F8C">
      <w:pPr>
        <w:keepNext/>
      </w:pPr>
      <w:r w:rsidRPr="00990400">
        <w:rPr>
          <w:noProof/>
          <w:lang w:val="en-US"/>
        </w:rPr>
        <w:lastRenderedPageBreak/>
        <mc:AlternateContent>
          <mc:Choice Requires="wpg">
            <w:drawing>
              <wp:inline distT="0" distB="0" distL="0" distR="0" wp14:anchorId="4B533396" wp14:editId="1C0905F2">
                <wp:extent cx="6429375" cy="6962775"/>
                <wp:effectExtent l="0" t="0" r="28575" b="28575"/>
                <wp:docPr id="1400703411" name="Группа 1400703297"/>
                <wp:cNvGraphicFramePr/>
                <a:graphic xmlns:a="http://schemas.openxmlformats.org/drawingml/2006/main">
                  <a:graphicData uri="http://schemas.microsoft.com/office/word/2010/wordprocessingGroup">
                    <wpg:wgp>
                      <wpg:cNvGrpSpPr/>
                      <wpg:grpSpPr>
                        <a:xfrm>
                          <a:off x="0" y="0"/>
                          <a:ext cx="6429375" cy="6962775"/>
                          <a:chOff x="0" y="0"/>
                          <a:chExt cx="5954573" cy="914400"/>
                        </a:xfrm>
                      </wpg:grpSpPr>
                      <wps:wsp>
                        <wps:cNvPr id="1400703412" name="Прямоугольник 1400703298"/>
                        <wps:cNvSpPr/>
                        <wps:spPr>
                          <a:xfrm>
                            <a:off x="0" y="0"/>
                            <a:ext cx="5954573" cy="914400"/>
                          </a:xfrm>
                          <a:prstGeom prst="rect">
                            <a:avLst/>
                          </a:prstGeom>
                          <a:solidFill>
                            <a:schemeClr val="accent1">
                              <a:lumMod val="20000"/>
                              <a:lumOff val="80000"/>
                            </a:schemeClr>
                          </a:solidFill>
                          <a:ln>
                            <a:solidFill>
                              <a:schemeClr val="bg2">
                                <a:lumMod val="9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703413" name="Надпись 1400703299"/>
                        <wps:cNvSpPr txBox="1"/>
                        <wps:spPr>
                          <a:xfrm>
                            <a:off x="95518" y="0"/>
                            <a:ext cx="5504084" cy="901057"/>
                          </a:xfrm>
                          <a:prstGeom prst="rect">
                            <a:avLst/>
                          </a:prstGeom>
                          <a:solidFill>
                            <a:schemeClr val="lt1"/>
                          </a:solidFill>
                          <a:ln w="6350">
                            <a:solidFill>
                              <a:prstClr val="black"/>
                            </a:solidFill>
                          </a:ln>
                        </wps:spPr>
                        <wps:txbx>
                          <w:txbxContent>
                            <w:p w14:paraId="75286341"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AudioSource</w:t>
                              </w:r>
                              <w:proofErr w:type="spellEnd"/>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Track1;</w:t>
                              </w:r>
                              <w:proofErr w:type="gramEnd"/>
                            </w:p>
                            <w:p w14:paraId="2974B830"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AudioSource</w:t>
                              </w:r>
                              <w:proofErr w:type="spellEnd"/>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Track2;</w:t>
                              </w:r>
                              <w:proofErr w:type="gramEnd"/>
                            </w:p>
                            <w:p w14:paraId="7DCAE1C6"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AudioSource</w:t>
                              </w:r>
                              <w:proofErr w:type="spellEnd"/>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Track3;</w:t>
                              </w:r>
                              <w:proofErr w:type="gramEnd"/>
                            </w:p>
                            <w:p w14:paraId="6B446F0D"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p>
                            <w:p w14:paraId="3B6524F5"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TrackSelector</w:t>
                              </w:r>
                              <w:proofErr w:type="spellEnd"/>
                              <w:r>
                                <w:rPr>
                                  <w:rFonts w:ascii="Consolas" w:eastAsiaTheme="minorHAnsi" w:hAnsi="Consolas" w:cs="Consolas"/>
                                  <w:color w:val="000000"/>
                                  <w:sz w:val="19"/>
                                  <w:szCs w:val="19"/>
                                  <w:lang w:val="en-US" w:eastAsia="en-US"/>
                                </w:rPr>
                                <w:t>;</w:t>
                              </w:r>
                              <w:proofErr w:type="gramEnd"/>
                            </w:p>
                            <w:p w14:paraId="32479FC0"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TrackHistory</w:t>
                              </w:r>
                              <w:proofErr w:type="spellEnd"/>
                              <w:r>
                                <w:rPr>
                                  <w:rFonts w:ascii="Consolas" w:eastAsiaTheme="minorHAnsi" w:hAnsi="Consolas" w:cs="Consolas"/>
                                  <w:color w:val="000000"/>
                                  <w:sz w:val="19"/>
                                  <w:szCs w:val="19"/>
                                  <w:lang w:val="en-US" w:eastAsia="en-US"/>
                                </w:rPr>
                                <w:t>;</w:t>
                              </w:r>
                              <w:proofErr w:type="gramEnd"/>
                            </w:p>
                            <w:p w14:paraId="00C84CF0"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p>
                            <w:p w14:paraId="1F3C51E8"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Start(</w:t>
                              </w:r>
                              <w:proofErr w:type="gramEnd"/>
                              <w:r>
                                <w:rPr>
                                  <w:rFonts w:ascii="Consolas" w:eastAsiaTheme="minorHAnsi" w:hAnsi="Consolas" w:cs="Consolas"/>
                                  <w:color w:val="000000"/>
                                  <w:sz w:val="19"/>
                                  <w:szCs w:val="19"/>
                                  <w:lang w:val="en-US" w:eastAsia="en-US"/>
                                </w:rPr>
                                <w:t>)</w:t>
                              </w:r>
                            </w:p>
                            <w:p w14:paraId="681EE608"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46BA175"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TrackSelector</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Random.Range</w:t>
                              </w:r>
                              <w:proofErr w:type="spellEnd"/>
                              <w:r>
                                <w:rPr>
                                  <w:rFonts w:ascii="Consolas" w:eastAsiaTheme="minorHAnsi" w:hAnsi="Consolas" w:cs="Consolas"/>
                                  <w:color w:val="000000"/>
                                  <w:sz w:val="19"/>
                                  <w:szCs w:val="19"/>
                                  <w:lang w:val="en-US" w:eastAsia="en-US"/>
                                </w:rPr>
                                <w:t>(0, 3</w:t>
                              </w:r>
                              <w:proofErr w:type="gramStart"/>
                              <w:r>
                                <w:rPr>
                                  <w:rFonts w:ascii="Consolas" w:eastAsiaTheme="minorHAnsi" w:hAnsi="Consolas" w:cs="Consolas"/>
                                  <w:color w:val="000000"/>
                                  <w:sz w:val="19"/>
                                  <w:szCs w:val="19"/>
                                  <w:lang w:val="en-US" w:eastAsia="en-US"/>
                                </w:rPr>
                                <w:t>);</w:t>
                              </w:r>
                              <w:proofErr w:type="gramEnd"/>
                            </w:p>
                            <w:p w14:paraId="301DA786"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TrackSelector</w:t>
                              </w:r>
                              <w:proofErr w:type="spellEnd"/>
                              <w:r>
                                <w:rPr>
                                  <w:rFonts w:ascii="Consolas" w:eastAsiaTheme="minorHAnsi" w:hAnsi="Consolas" w:cs="Consolas"/>
                                  <w:color w:val="000000"/>
                                  <w:sz w:val="19"/>
                                  <w:szCs w:val="19"/>
                                  <w:lang w:val="en-US" w:eastAsia="en-US"/>
                                </w:rPr>
                                <w:t xml:space="preserve"> == 0)</w:t>
                              </w:r>
                            </w:p>
                            <w:p w14:paraId="7CB084FC"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AEAB86D"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Track1.Play(</w:t>
                              </w:r>
                              <w:proofErr w:type="gramStart"/>
                              <w:r>
                                <w:rPr>
                                  <w:rFonts w:ascii="Consolas" w:eastAsiaTheme="minorHAnsi" w:hAnsi="Consolas" w:cs="Consolas"/>
                                  <w:color w:val="000000"/>
                                  <w:sz w:val="19"/>
                                  <w:szCs w:val="19"/>
                                  <w:lang w:val="en-US" w:eastAsia="en-US"/>
                                </w:rPr>
                                <w:t>);</w:t>
                              </w:r>
                              <w:proofErr w:type="gramEnd"/>
                            </w:p>
                            <w:p w14:paraId="39B1F142"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TrackHistory</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00"/>
                                  <w:sz w:val="19"/>
                                  <w:szCs w:val="19"/>
                                  <w:lang w:val="en-US" w:eastAsia="en-US"/>
                                </w:rPr>
                                <w:t>0;</w:t>
                              </w:r>
                              <w:proofErr w:type="gramEnd"/>
                            </w:p>
                            <w:p w14:paraId="7A814BA3"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D3FA42D"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TrackSelector</w:t>
                              </w:r>
                              <w:proofErr w:type="spellEnd"/>
                              <w:r>
                                <w:rPr>
                                  <w:rFonts w:ascii="Consolas" w:eastAsiaTheme="minorHAnsi" w:hAnsi="Consolas" w:cs="Consolas"/>
                                  <w:color w:val="000000"/>
                                  <w:sz w:val="19"/>
                                  <w:szCs w:val="19"/>
                                  <w:lang w:val="en-US" w:eastAsia="en-US"/>
                                </w:rPr>
                                <w:t xml:space="preserve"> == 1)</w:t>
                              </w:r>
                            </w:p>
                            <w:p w14:paraId="1D8A24D9"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7B44BC8"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Track2.Play(</w:t>
                              </w:r>
                              <w:proofErr w:type="gramStart"/>
                              <w:r>
                                <w:rPr>
                                  <w:rFonts w:ascii="Consolas" w:eastAsiaTheme="minorHAnsi" w:hAnsi="Consolas" w:cs="Consolas"/>
                                  <w:color w:val="000000"/>
                                  <w:sz w:val="19"/>
                                  <w:szCs w:val="19"/>
                                  <w:lang w:val="en-US" w:eastAsia="en-US"/>
                                </w:rPr>
                                <w:t>);</w:t>
                              </w:r>
                              <w:proofErr w:type="gramEnd"/>
                            </w:p>
                            <w:p w14:paraId="3ACC2547"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TrackHistory</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00"/>
                                  <w:sz w:val="19"/>
                                  <w:szCs w:val="19"/>
                                  <w:lang w:val="en-US" w:eastAsia="en-US"/>
                                </w:rPr>
                                <w:t>1;</w:t>
                              </w:r>
                              <w:proofErr w:type="gramEnd"/>
                            </w:p>
                            <w:p w14:paraId="44BEE4AB"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A573FB9"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TrackSelector</w:t>
                              </w:r>
                              <w:proofErr w:type="spellEnd"/>
                              <w:r>
                                <w:rPr>
                                  <w:rFonts w:ascii="Consolas" w:eastAsiaTheme="minorHAnsi" w:hAnsi="Consolas" w:cs="Consolas"/>
                                  <w:color w:val="000000"/>
                                  <w:sz w:val="19"/>
                                  <w:szCs w:val="19"/>
                                  <w:lang w:val="en-US" w:eastAsia="en-US"/>
                                </w:rPr>
                                <w:t xml:space="preserve"> == 2)</w:t>
                              </w:r>
                            </w:p>
                            <w:p w14:paraId="3034809D"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936C9CB"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Track3.Play(</w:t>
                              </w:r>
                              <w:proofErr w:type="gramStart"/>
                              <w:r>
                                <w:rPr>
                                  <w:rFonts w:ascii="Consolas" w:eastAsiaTheme="minorHAnsi" w:hAnsi="Consolas" w:cs="Consolas"/>
                                  <w:color w:val="000000"/>
                                  <w:sz w:val="19"/>
                                  <w:szCs w:val="19"/>
                                  <w:lang w:val="en-US" w:eastAsia="en-US"/>
                                </w:rPr>
                                <w:t>);</w:t>
                              </w:r>
                              <w:proofErr w:type="gramEnd"/>
                            </w:p>
                            <w:p w14:paraId="75E86AE0"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TrackHistory</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00"/>
                                  <w:sz w:val="19"/>
                                  <w:szCs w:val="19"/>
                                  <w:lang w:val="en-US" w:eastAsia="en-US"/>
                                </w:rPr>
                                <w:t>2;</w:t>
                              </w:r>
                              <w:proofErr w:type="gramEnd"/>
                            </w:p>
                            <w:p w14:paraId="7059166C"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4BE219A"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D1BC7DF"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p>
                            <w:p w14:paraId="1DCF6EF6"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Update(</w:t>
                              </w:r>
                              <w:proofErr w:type="gramEnd"/>
                              <w:r>
                                <w:rPr>
                                  <w:rFonts w:ascii="Consolas" w:eastAsiaTheme="minorHAnsi" w:hAnsi="Consolas" w:cs="Consolas"/>
                                  <w:color w:val="000000"/>
                                  <w:sz w:val="19"/>
                                  <w:szCs w:val="19"/>
                                  <w:lang w:val="en-US" w:eastAsia="en-US"/>
                                </w:rPr>
                                <w:t>)</w:t>
                              </w:r>
                            </w:p>
                            <w:p w14:paraId="39E088A4"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5E6DB09"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(Track1.isPlaying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 xml:space="preserve"> &amp;&amp; Track2.isPlaying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 xml:space="preserve"> &amp;&amp; Track3.isPlaying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346DD1D8"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41822C2"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TrackSelector</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Random.Range</w:t>
                              </w:r>
                              <w:proofErr w:type="spellEnd"/>
                              <w:r>
                                <w:rPr>
                                  <w:rFonts w:ascii="Consolas" w:eastAsiaTheme="minorHAnsi" w:hAnsi="Consolas" w:cs="Consolas"/>
                                  <w:color w:val="000000"/>
                                  <w:sz w:val="19"/>
                                  <w:szCs w:val="19"/>
                                  <w:lang w:val="en-US" w:eastAsia="en-US"/>
                                </w:rPr>
                                <w:t>(0, 3</w:t>
                              </w:r>
                              <w:proofErr w:type="gramStart"/>
                              <w:r>
                                <w:rPr>
                                  <w:rFonts w:ascii="Consolas" w:eastAsiaTheme="minorHAnsi" w:hAnsi="Consolas" w:cs="Consolas"/>
                                  <w:color w:val="000000"/>
                                  <w:sz w:val="19"/>
                                  <w:szCs w:val="19"/>
                                  <w:lang w:val="en-US" w:eastAsia="en-US"/>
                                </w:rPr>
                                <w:t>);</w:t>
                              </w:r>
                              <w:proofErr w:type="gramEnd"/>
                            </w:p>
                            <w:p w14:paraId="5CFA5DC4"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TrackSelector</w:t>
                              </w:r>
                              <w:proofErr w:type="spellEnd"/>
                              <w:r>
                                <w:rPr>
                                  <w:rFonts w:ascii="Consolas" w:eastAsiaTheme="minorHAnsi" w:hAnsi="Consolas" w:cs="Consolas"/>
                                  <w:color w:val="000000"/>
                                  <w:sz w:val="19"/>
                                  <w:szCs w:val="19"/>
                                  <w:lang w:val="en-US" w:eastAsia="en-US"/>
                                </w:rPr>
                                <w:t xml:space="preserve"> == 0 &amp;&amp; </w:t>
                              </w:r>
                              <w:proofErr w:type="spellStart"/>
                              <w:proofErr w:type="gramStart"/>
                              <w:r>
                                <w:rPr>
                                  <w:rFonts w:ascii="Consolas" w:eastAsiaTheme="minorHAnsi" w:hAnsi="Consolas" w:cs="Consolas"/>
                                  <w:color w:val="000000"/>
                                  <w:sz w:val="19"/>
                                  <w:szCs w:val="19"/>
                                  <w:lang w:val="en-US" w:eastAsia="en-US"/>
                                </w:rPr>
                                <w:t>TrackHistory</w:t>
                              </w:r>
                              <w:proofErr w:type="spellEnd"/>
                              <w:r>
                                <w:rPr>
                                  <w:rFonts w:ascii="Consolas" w:eastAsiaTheme="minorHAnsi" w:hAnsi="Consolas" w:cs="Consolas"/>
                                  <w:color w:val="000000"/>
                                  <w:sz w:val="19"/>
                                  <w:szCs w:val="19"/>
                                  <w:lang w:val="en-US" w:eastAsia="en-US"/>
                                </w:rPr>
                                <w:t xml:space="preserve"> !</w:t>
                              </w:r>
                              <w:proofErr w:type="gramEnd"/>
                              <w:r>
                                <w:rPr>
                                  <w:rFonts w:ascii="Consolas" w:eastAsiaTheme="minorHAnsi" w:hAnsi="Consolas" w:cs="Consolas"/>
                                  <w:color w:val="000000"/>
                                  <w:sz w:val="19"/>
                                  <w:szCs w:val="19"/>
                                  <w:lang w:val="en-US" w:eastAsia="en-US"/>
                                </w:rPr>
                                <w:t>= 0)</w:t>
                              </w:r>
                            </w:p>
                            <w:p w14:paraId="0BEC1A9F"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BC6073F"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Track1.Play(</w:t>
                              </w:r>
                              <w:proofErr w:type="gramStart"/>
                              <w:r>
                                <w:rPr>
                                  <w:rFonts w:ascii="Consolas" w:eastAsiaTheme="minorHAnsi" w:hAnsi="Consolas" w:cs="Consolas"/>
                                  <w:color w:val="000000"/>
                                  <w:sz w:val="19"/>
                                  <w:szCs w:val="19"/>
                                  <w:lang w:val="en-US" w:eastAsia="en-US"/>
                                </w:rPr>
                                <w:t>);</w:t>
                              </w:r>
                              <w:proofErr w:type="gramEnd"/>
                            </w:p>
                            <w:p w14:paraId="7710F2A5"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039A065"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TrackSelector</w:t>
                              </w:r>
                              <w:proofErr w:type="spellEnd"/>
                              <w:r>
                                <w:rPr>
                                  <w:rFonts w:ascii="Consolas" w:eastAsiaTheme="minorHAnsi" w:hAnsi="Consolas" w:cs="Consolas"/>
                                  <w:color w:val="000000"/>
                                  <w:sz w:val="19"/>
                                  <w:szCs w:val="19"/>
                                  <w:lang w:val="en-US" w:eastAsia="en-US"/>
                                </w:rPr>
                                <w:t xml:space="preserve"> == 1 &amp;&amp; </w:t>
                              </w:r>
                              <w:proofErr w:type="spellStart"/>
                              <w:proofErr w:type="gramStart"/>
                              <w:r>
                                <w:rPr>
                                  <w:rFonts w:ascii="Consolas" w:eastAsiaTheme="minorHAnsi" w:hAnsi="Consolas" w:cs="Consolas"/>
                                  <w:color w:val="000000"/>
                                  <w:sz w:val="19"/>
                                  <w:szCs w:val="19"/>
                                  <w:lang w:val="en-US" w:eastAsia="en-US"/>
                                </w:rPr>
                                <w:t>TrackHistory</w:t>
                              </w:r>
                              <w:proofErr w:type="spellEnd"/>
                              <w:r>
                                <w:rPr>
                                  <w:rFonts w:ascii="Consolas" w:eastAsiaTheme="minorHAnsi" w:hAnsi="Consolas" w:cs="Consolas"/>
                                  <w:color w:val="000000"/>
                                  <w:sz w:val="19"/>
                                  <w:szCs w:val="19"/>
                                  <w:lang w:val="en-US" w:eastAsia="en-US"/>
                                </w:rPr>
                                <w:t xml:space="preserve"> !</w:t>
                              </w:r>
                              <w:proofErr w:type="gramEnd"/>
                              <w:r>
                                <w:rPr>
                                  <w:rFonts w:ascii="Consolas" w:eastAsiaTheme="minorHAnsi" w:hAnsi="Consolas" w:cs="Consolas"/>
                                  <w:color w:val="000000"/>
                                  <w:sz w:val="19"/>
                                  <w:szCs w:val="19"/>
                                  <w:lang w:val="en-US" w:eastAsia="en-US"/>
                                </w:rPr>
                                <w:t>= 1)</w:t>
                              </w:r>
                            </w:p>
                            <w:p w14:paraId="1DCB37A8"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822F044"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Track2.Play(</w:t>
                              </w:r>
                              <w:proofErr w:type="gramStart"/>
                              <w:r>
                                <w:rPr>
                                  <w:rFonts w:ascii="Consolas" w:eastAsiaTheme="minorHAnsi" w:hAnsi="Consolas" w:cs="Consolas"/>
                                  <w:color w:val="000000"/>
                                  <w:sz w:val="19"/>
                                  <w:szCs w:val="19"/>
                                  <w:lang w:val="en-US" w:eastAsia="en-US"/>
                                </w:rPr>
                                <w:t>);</w:t>
                              </w:r>
                              <w:proofErr w:type="gramEnd"/>
                            </w:p>
                            <w:p w14:paraId="0F681814"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77073A9"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TrackSelector</w:t>
                              </w:r>
                              <w:proofErr w:type="spellEnd"/>
                              <w:r>
                                <w:rPr>
                                  <w:rFonts w:ascii="Consolas" w:eastAsiaTheme="minorHAnsi" w:hAnsi="Consolas" w:cs="Consolas"/>
                                  <w:color w:val="000000"/>
                                  <w:sz w:val="19"/>
                                  <w:szCs w:val="19"/>
                                  <w:lang w:val="en-US" w:eastAsia="en-US"/>
                                </w:rPr>
                                <w:t xml:space="preserve"> == 2 &amp;&amp; </w:t>
                              </w:r>
                              <w:proofErr w:type="spellStart"/>
                              <w:r>
                                <w:rPr>
                                  <w:rFonts w:ascii="Consolas" w:eastAsiaTheme="minorHAnsi" w:hAnsi="Consolas" w:cs="Consolas"/>
                                  <w:color w:val="000000"/>
                                  <w:sz w:val="19"/>
                                  <w:szCs w:val="19"/>
                                  <w:lang w:val="en-US" w:eastAsia="en-US"/>
                                </w:rPr>
                                <w:t>TrackHistory</w:t>
                              </w:r>
                              <w:proofErr w:type="spellEnd"/>
                              <w:r>
                                <w:rPr>
                                  <w:rFonts w:ascii="Consolas" w:eastAsiaTheme="minorHAnsi" w:hAnsi="Consolas" w:cs="Consolas"/>
                                  <w:color w:val="000000"/>
                                  <w:sz w:val="19"/>
                                  <w:szCs w:val="19"/>
                                  <w:lang w:val="en-US" w:eastAsia="en-US"/>
                                </w:rPr>
                                <w:t xml:space="preserve"> != 2)</w:t>
                              </w:r>
                            </w:p>
                            <w:p w14:paraId="2011DD4F"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863DB0A"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Track3.Play(</w:t>
                              </w:r>
                              <w:proofErr w:type="gramStart"/>
                              <w:r>
                                <w:rPr>
                                  <w:rFonts w:ascii="Consolas" w:eastAsiaTheme="minorHAnsi" w:hAnsi="Consolas" w:cs="Consolas"/>
                                  <w:color w:val="000000"/>
                                  <w:sz w:val="19"/>
                                  <w:szCs w:val="19"/>
                                  <w:lang w:val="en-US" w:eastAsia="en-US"/>
                                </w:rPr>
                                <w:t>);</w:t>
                              </w:r>
                              <w:proofErr w:type="gramEnd"/>
                            </w:p>
                            <w:p w14:paraId="59D70970"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99202BA"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DD2E32A" w14:textId="617F68C5" w:rsidR="00351208" w:rsidRPr="00351208"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B533396" id="_x0000_s1140" style="width:506.25pt;height:548.25pt;mso-position-horizontal-relative:char;mso-position-vertical-relative:line" coordsize="59545,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">
                <v:rect id="Прямоугольник 1400703298" o:spid="_x0000_s1141" style="position:absolute;width:59545;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" fillcolor="#d9e2f3 [660]" strokecolor="#cfcdcd [2894]" strokeweight="1pt"/>
                <v:shape id="Надпись 1400703299" o:spid="_x0000_s1142" type="#_x0000_t202" style="position:absolute;left:955;width:55041;height:90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" fillcolor="white [3201]" strokeweight=".5pt">
                  <v:textbox>
                    <w:txbxContent>
                      <w:p w14:paraId="75286341"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AudioSource</w:t>
                        </w:r>
                        <w:proofErr w:type="spellEnd"/>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Track1;</w:t>
                        </w:r>
                        <w:proofErr w:type="gramEnd"/>
                      </w:p>
                      <w:p w14:paraId="2974B830"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AudioSource</w:t>
                        </w:r>
                        <w:proofErr w:type="spellEnd"/>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Track2;</w:t>
                        </w:r>
                        <w:proofErr w:type="gramEnd"/>
                      </w:p>
                      <w:p w14:paraId="7DCAE1C6"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AudioSource</w:t>
                        </w:r>
                        <w:proofErr w:type="spellEnd"/>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Track3;</w:t>
                        </w:r>
                        <w:proofErr w:type="gramEnd"/>
                      </w:p>
                      <w:p w14:paraId="6B446F0D"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p>
                      <w:p w14:paraId="3B6524F5"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TrackSelector</w:t>
                        </w:r>
                        <w:proofErr w:type="spellEnd"/>
                        <w:r>
                          <w:rPr>
                            <w:rFonts w:ascii="Consolas" w:eastAsiaTheme="minorHAnsi" w:hAnsi="Consolas" w:cs="Consolas"/>
                            <w:color w:val="000000"/>
                            <w:sz w:val="19"/>
                            <w:szCs w:val="19"/>
                            <w:lang w:val="en-US" w:eastAsia="en-US"/>
                          </w:rPr>
                          <w:t>;</w:t>
                        </w:r>
                        <w:proofErr w:type="gramEnd"/>
                      </w:p>
                      <w:p w14:paraId="32479FC0"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TrackHistory</w:t>
                        </w:r>
                        <w:proofErr w:type="spellEnd"/>
                        <w:r>
                          <w:rPr>
                            <w:rFonts w:ascii="Consolas" w:eastAsiaTheme="minorHAnsi" w:hAnsi="Consolas" w:cs="Consolas"/>
                            <w:color w:val="000000"/>
                            <w:sz w:val="19"/>
                            <w:szCs w:val="19"/>
                            <w:lang w:val="en-US" w:eastAsia="en-US"/>
                          </w:rPr>
                          <w:t>;</w:t>
                        </w:r>
                        <w:proofErr w:type="gramEnd"/>
                      </w:p>
                      <w:p w14:paraId="00C84CF0"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p>
                      <w:p w14:paraId="1F3C51E8"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Start(</w:t>
                        </w:r>
                        <w:proofErr w:type="gramEnd"/>
                        <w:r>
                          <w:rPr>
                            <w:rFonts w:ascii="Consolas" w:eastAsiaTheme="minorHAnsi" w:hAnsi="Consolas" w:cs="Consolas"/>
                            <w:color w:val="000000"/>
                            <w:sz w:val="19"/>
                            <w:szCs w:val="19"/>
                            <w:lang w:val="en-US" w:eastAsia="en-US"/>
                          </w:rPr>
                          <w:t>)</w:t>
                        </w:r>
                      </w:p>
                      <w:p w14:paraId="681EE608"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46BA175"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TrackSelector</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Random.Range</w:t>
                        </w:r>
                        <w:proofErr w:type="spellEnd"/>
                        <w:r>
                          <w:rPr>
                            <w:rFonts w:ascii="Consolas" w:eastAsiaTheme="minorHAnsi" w:hAnsi="Consolas" w:cs="Consolas"/>
                            <w:color w:val="000000"/>
                            <w:sz w:val="19"/>
                            <w:szCs w:val="19"/>
                            <w:lang w:val="en-US" w:eastAsia="en-US"/>
                          </w:rPr>
                          <w:t>(0, 3</w:t>
                        </w:r>
                        <w:proofErr w:type="gramStart"/>
                        <w:r>
                          <w:rPr>
                            <w:rFonts w:ascii="Consolas" w:eastAsiaTheme="minorHAnsi" w:hAnsi="Consolas" w:cs="Consolas"/>
                            <w:color w:val="000000"/>
                            <w:sz w:val="19"/>
                            <w:szCs w:val="19"/>
                            <w:lang w:val="en-US" w:eastAsia="en-US"/>
                          </w:rPr>
                          <w:t>);</w:t>
                        </w:r>
                        <w:proofErr w:type="gramEnd"/>
                      </w:p>
                      <w:p w14:paraId="301DA786"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TrackSelector</w:t>
                        </w:r>
                        <w:proofErr w:type="spellEnd"/>
                        <w:r>
                          <w:rPr>
                            <w:rFonts w:ascii="Consolas" w:eastAsiaTheme="minorHAnsi" w:hAnsi="Consolas" w:cs="Consolas"/>
                            <w:color w:val="000000"/>
                            <w:sz w:val="19"/>
                            <w:szCs w:val="19"/>
                            <w:lang w:val="en-US" w:eastAsia="en-US"/>
                          </w:rPr>
                          <w:t xml:space="preserve"> == 0)</w:t>
                        </w:r>
                      </w:p>
                      <w:p w14:paraId="7CB084FC"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AEAB86D"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Track1.Play(</w:t>
                        </w:r>
                        <w:proofErr w:type="gramStart"/>
                        <w:r>
                          <w:rPr>
                            <w:rFonts w:ascii="Consolas" w:eastAsiaTheme="minorHAnsi" w:hAnsi="Consolas" w:cs="Consolas"/>
                            <w:color w:val="000000"/>
                            <w:sz w:val="19"/>
                            <w:szCs w:val="19"/>
                            <w:lang w:val="en-US" w:eastAsia="en-US"/>
                          </w:rPr>
                          <w:t>);</w:t>
                        </w:r>
                        <w:proofErr w:type="gramEnd"/>
                      </w:p>
                      <w:p w14:paraId="39B1F142"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TrackHistory</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00"/>
                            <w:sz w:val="19"/>
                            <w:szCs w:val="19"/>
                            <w:lang w:val="en-US" w:eastAsia="en-US"/>
                          </w:rPr>
                          <w:t>0;</w:t>
                        </w:r>
                        <w:proofErr w:type="gramEnd"/>
                      </w:p>
                      <w:p w14:paraId="7A814BA3"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D3FA42D"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TrackSelector</w:t>
                        </w:r>
                        <w:proofErr w:type="spellEnd"/>
                        <w:r>
                          <w:rPr>
                            <w:rFonts w:ascii="Consolas" w:eastAsiaTheme="minorHAnsi" w:hAnsi="Consolas" w:cs="Consolas"/>
                            <w:color w:val="000000"/>
                            <w:sz w:val="19"/>
                            <w:szCs w:val="19"/>
                            <w:lang w:val="en-US" w:eastAsia="en-US"/>
                          </w:rPr>
                          <w:t xml:space="preserve"> == 1)</w:t>
                        </w:r>
                      </w:p>
                      <w:p w14:paraId="1D8A24D9"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7B44BC8"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Track2.Play(</w:t>
                        </w:r>
                        <w:proofErr w:type="gramStart"/>
                        <w:r>
                          <w:rPr>
                            <w:rFonts w:ascii="Consolas" w:eastAsiaTheme="minorHAnsi" w:hAnsi="Consolas" w:cs="Consolas"/>
                            <w:color w:val="000000"/>
                            <w:sz w:val="19"/>
                            <w:szCs w:val="19"/>
                            <w:lang w:val="en-US" w:eastAsia="en-US"/>
                          </w:rPr>
                          <w:t>);</w:t>
                        </w:r>
                        <w:proofErr w:type="gramEnd"/>
                      </w:p>
                      <w:p w14:paraId="3ACC2547"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TrackHistory</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00"/>
                            <w:sz w:val="19"/>
                            <w:szCs w:val="19"/>
                            <w:lang w:val="en-US" w:eastAsia="en-US"/>
                          </w:rPr>
                          <w:t>1;</w:t>
                        </w:r>
                        <w:proofErr w:type="gramEnd"/>
                      </w:p>
                      <w:p w14:paraId="44BEE4AB"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A573FB9"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TrackSelector</w:t>
                        </w:r>
                        <w:proofErr w:type="spellEnd"/>
                        <w:r>
                          <w:rPr>
                            <w:rFonts w:ascii="Consolas" w:eastAsiaTheme="minorHAnsi" w:hAnsi="Consolas" w:cs="Consolas"/>
                            <w:color w:val="000000"/>
                            <w:sz w:val="19"/>
                            <w:szCs w:val="19"/>
                            <w:lang w:val="en-US" w:eastAsia="en-US"/>
                          </w:rPr>
                          <w:t xml:space="preserve"> == 2)</w:t>
                        </w:r>
                      </w:p>
                      <w:p w14:paraId="3034809D"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936C9CB"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Track3.Play(</w:t>
                        </w:r>
                        <w:proofErr w:type="gramStart"/>
                        <w:r>
                          <w:rPr>
                            <w:rFonts w:ascii="Consolas" w:eastAsiaTheme="minorHAnsi" w:hAnsi="Consolas" w:cs="Consolas"/>
                            <w:color w:val="000000"/>
                            <w:sz w:val="19"/>
                            <w:szCs w:val="19"/>
                            <w:lang w:val="en-US" w:eastAsia="en-US"/>
                          </w:rPr>
                          <w:t>);</w:t>
                        </w:r>
                        <w:proofErr w:type="gramEnd"/>
                      </w:p>
                      <w:p w14:paraId="75E86AE0"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TrackHistory</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00"/>
                            <w:sz w:val="19"/>
                            <w:szCs w:val="19"/>
                            <w:lang w:val="en-US" w:eastAsia="en-US"/>
                          </w:rPr>
                          <w:t>2;</w:t>
                        </w:r>
                        <w:proofErr w:type="gramEnd"/>
                      </w:p>
                      <w:p w14:paraId="7059166C"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4BE219A"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D1BC7DF"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p>
                      <w:p w14:paraId="1DCF6EF6"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Update(</w:t>
                        </w:r>
                        <w:proofErr w:type="gramEnd"/>
                        <w:r>
                          <w:rPr>
                            <w:rFonts w:ascii="Consolas" w:eastAsiaTheme="minorHAnsi" w:hAnsi="Consolas" w:cs="Consolas"/>
                            <w:color w:val="000000"/>
                            <w:sz w:val="19"/>
                            <w:szCs w:val="19"/>
                            <w:lang w:val="en-US" w:eastAsia="en-US"/>
                          </w:rPr>
                          <w:t>)</w:t>
                        </w:r>
                      </w:p>
                      <w:p w14:paraId="39E088A4"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5E6DB09"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(Track1.isPlaying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 xml:space="preserve"> &amp;&amp; Track2.isPlaying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 xml:space="preserve"> &amp;&amp; Track3.isPlaying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346DD1D8"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41822C2"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TrackSelector</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Random.Range</w:t>
                        </w:r>
                        <w:proofErr w:type="spellEnd"/>
                        <w:r>
                          <w:rPr>
                            <w:rFonts w:ascii="Consolas" w:eastAsiaTheme="minorHAnsi" w:hAnsi="Consolas" w:cs="Consolas"/>
                            <w:color w:val="000000"/>
                            <w:sz w:val="19"/>
                            <w:szCs w:val="19"/>
                            <w:lang w:val="en-US" w:eastAsia="en-US"/>
                          </w:rPr>
                          <w:t>(0, 3</w:t>
                        </w:r>
                        <w:proofErr w:type="gramStart"/>
                        <w:r>
                          <w:rPr>
                            <w:rFonts w:ascii="Consolas" w:eastAsiaTheme="minorHAnsi" w:hAnsi="Consolas" w:cs="Consolas"/>
                            <w:color w:val="000000"/>
                            <w:sz w:val="19"/>
                            <w:szCs w:val="19"/>
                            <w:lang w:val="en-US" w:eastAsia="en-US"/>
                          </w:rPr>
                          <w:t>);</w:t>
                        </w:r>
                        <w:proofErr w:type="gramEnd"/>
                      </w:p>
                      <w:p w14:paraId="5CFA5DC4"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TrackSelector</w:t>
                        </w:r>
                        <w:proofErr w:type="spellEnd"/>
                        <w:r>
                          <w:rPr>
                            <w:rFonts w:ascii="Consolas" w:eastAsiaTheme="minorHAnsi" w:hAnsi="Consolas" w:cs="Consolas"/>
                            <w:color w:val="000000"/>
                            <w:sz w:val="19"/>
                            <w:szCs w:val="19"/>
                            <w:lang w:val="en-US" w:eastAsia="en-US"/>
                          </w:rPr>
                          <w:t xml:space="preserve"> == 0 &amp;&amp; </w:t>
                        </w:r>
                        <w:proofErr w:type="spellStart"/>
                        <w:proofErr w:type="gramStart"/>
                        <w:r>
                          <w:rPr>
                            <w:rFonts w:ascii="Consolas" w:eastAsiaTheme="minorHAnsi" w:hAnsi="Consolas" w:cs="Consolas"/>
                            <w:color w:val="000000"/>
                            <w:sz w:val="19"/>
                            <w:szCs w:val="19"/>
                            <w:lang w:val="en-US" w:eastAsia="en-US"/>
                          </w:rPr>
                          <w:t>TrackHistory</w:t>
                        </w:r>
                        <w:proofErr w:type="spellEnd"/>
                        <w:r>
                          <w:rPr>
                            <w:rFonts w:ascii="Consolas" w:eastAsiaTheme="minorHAnsi" w:hAnsi="Consolas" w:cs="Consolas"/>
                            <w:color w:val="000000"/>
                            <w:sz w:val="19"/>
                            <w:szCs w:val="19"/>
                            <w:lang w:val="en-US" w:eastAsia="en-US"/>
                          </w:rPr>
                          <w:t xml:space="preserve"> !</w:t>
                        </w:r>
                        <w:proofErr w:type="gramEnd"/>
                        <w:r>
                          <w:rPr>
                            <w:rFonts w:ascii="Consolas" w:eastAsiaTheme="minorHAnsi" w:hAnsi="Consolas" w:cs="Consolas"/>
                            <w:color w:val="000000"/>
                            <w:sz w:val="19"/>
                            <w:szCs w:val="19"/>
                            <w:lang w:val="en-US" w:eastAsia="en-US"/>
                          </w:rPr>
                          <w:t>= 0)</w:t>
                        </w:r>
                      </w:p>
                      <w:p w14:paraId="0BEC1A9F"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BC6073F"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Track1.Play(</w:t>
                        </w:r>
                        <w:proofErr w:type="gramStart"/>
                        <w:r>
                          <w:rPr>
                            <w:rFonts w:ascii="Consolas" w:eastAsiaTheme="minorHAnsi" w:hAnsi="Consolas" w:cs="Consolas"/>
                            <w:color w:val="000000"/>
                            <w:sz w:val="19"/>
                            <w:szCs w:val="19"/>
                            <w:lang w:val="en-US" w:eastAsia="en-US"/>
                          </w:rPr>
                          <w:t>);</w:t>
                        </w:r>
                        <w:proofErr w:type="gramEnd"/>
                      </w:p>
                      <w:p w14:paraId="7710F2A5"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039A065"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TrackSelector</w:t>
                        </w:r>
                        <w:proofErr w:type="spellEnd"/>
                        <w:r>
                          <w:rPr>
                            <w:rFonts w:ascii="Consolas" w:eastAsiaTheme="minorHAnsi" w:hAnsi="Consolas" w:cs="Consolas"/>
                            <w:color w:val="000000"/>
                            <w:sz w:val="19"/>
                            <w:szCs w:val="19"/>
                            <w:lang w:val="en-US" w:eastAsia="en-US"/>
                          </w:rPr>
                          <w:t xml:space="preserve"> == 1 &amp;&amp; </w:t>
                        </w:r>
                        <w:proofErr w:type="spellStart"/>
                        <w:proofErr w:type="gramStart"/>
                        <w:r>
                          <w:rPr>
                            <w:rFonts w:ascii="Consolas" w:eastAsiaTheme="minorHAnsi" w:hAnsi="Consolas" w:cs="Consolas"/>
                            <w:color w:val="000000"/>
                            <w:sz w:val="19"/>
                            <w:szCs w:val="19"/>
                            <w:lang w:val="en-US" w:eastAsia="en-US"/>
                          </w:rPr>
                          <w:t>TrackHistory</w:t>
                        </w:r>
                        <w:proofErr w:type="spellEnd"/>
                        <w:r>
                          <w:rPr>
                            <w:rFonts w:ascii="Consolas" w:eastAsiaTheme="minorHAnsi" w:hAnsi="Consolas" w:cs="Consolas"/>
                            <w:color w:val="000000"/>
                            <w:sz w:val="19"/>
                            <w:szCs w:val="19"/>
                            <w:lang w:val="en-US" w:eastAsia="en-US"/>
                          </w:rPr>
                          <w:t xml:space="preserve"> !</w:t>
                        </w:r>
                        <w:proofErr w:type="gramEnd"/>
                        <w:r>
                          <w:rPr>
                            <w:rFonts w:ascii="Consolas" w:eastAsiaTheme="minorHAnsi" w:hAnsi="Consolas" w:cs="Consolas"/>
                            <w:color w:val="000000"/>
                            <w:sz w:val="19"/>
                            <w:szCs w:val="19"/>
                            <w:lang w:val="en-US" w:eastAsia="en-US"/>
                          </w:rPr>
                          <w:t>= 1)</w:t>
                        </w:r>
                      </w:p>
                      <w:p w14:paraId="1DCB37A8"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822F044"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Track2.Play(</w:t>
                        </w:r>
                        <w:proofErr w:type="gramStart"/>
                        <w:r>
                          <w:rPr>
                            <w:rFonts w:ascii="Consolas" w:eastAsiaTheme="minorHAnsi" w:hAnsi="Consolas" w:cs="Consolas"/>
                            <w:color w:val="000000"/>
                            <w:sz w:val="19"/>
                            <w:szCs w:val="19"/>
                            <w:lang w:val="en-US" w:eastAsia="en-US"/>
                          </w:rPr>
                          <w:t>);</w:t>
                        </w:r>
                        <w:proofErr w:type="gramEnd"/>
                      </w:p>
                      <w:p w14:paraId="0F681814"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77073A9"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TrackSelector</w:t>
                        </w:r>
                        <w:proofErr w:type="spellEnd"/>
                        <w:r>
                          <w:rPr>
                            <w:rFonts w:ascii="Consolas" w:eastAsiaTheme="minorHAnsi" w:hAnsi="Consolas" w:cs="Consolas"/>
                            <w:color w:val="000000"/>
                            <w:sz w:val="19"/>
                            <w:szCs w:val="19"/>
                            <w:lang w:val="en-US" w:eastAsia="en-US"/>
                          </w:rPr>
                          <w:t xml:space="preserve"> == 2 &amp;&amp; </w:t>
                        </w:r>
                        <w:proofErr w:type="spellStart"/>
                        <w:r>
                          <w:rPr>
                            <w:rFonts w:ascii="Consolas" w:eastAsiaTheme="minorHAnsi" w:hAnsi="Consolas" w:cs="Consolas"/>
                            <w:color w:val="000000"/>
                            <w:sz w:val="19"/>
                            <w:szCs w:val="19"/>
                            <w:lang w:val="en-US" w:eastAsia="en-US"/>
                          </w:rPr>
                          <w:t>TrackHistory</w:t>
                        </w:r>
                        <w:proofErr w:type="spellEnd"/>
                        <w:r>
                          <w:rPr>
                            <w:rFonts w:ascii="Consolas" w:eastAsiaTheme="minorHAnsi" w:hAnsi="Consolas" w:cs="Consolas"/>
                            <w:color w:val="000000"/>
                            <w:sz w:val="19"/>
                            <w:szCs w:val="19"/>
                            <w:lang w:val="en-US" w:eastAsia="en-US"/>
                          </w:rPr>
                          <w:t xml:space="preserve"> != 2)</w:t>
                        </w:r>
                      </w:p>
                      <w:p w14:paraId="2011DD4F"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863DB0A"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Track3.Play(</w:t>
                        </w:r>
                        <w:proofErr w:type="gramStart"/>
                        <w:r>
                          <w:rPr>
                            <w:rFonts w:ascii="Consolas" w:eastAsiaTheme="minorHAnsi" w:hAnsi="Consolas" w:cs="Consolas"/>
                            <w:color w:val="000000"/>
                            <w:sz w:val="19"/>
                            <w:szCs w:val="19"/>
                            <w:lang w:val="en-US" w:eastAsia="en-US"/>
                          </w:rPr>
                          <w:t>);</w:t>
                        </w:r>
                        <w:proofErr w:type="gramEnd"/>
                      </w:p>
                      <w:p w14:paraId="59D70970"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99202BA" w14:textId="77777777" w:rsidR="007D2F8C"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DD2E32A" w14:textId="617F68C5" w:rsidR="00351208" w:rsidRPr="00351208" w:rsidRDefault="007D2F8C" w:rsidP="007D2F8C">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txbxContent>
                  </v:textbox>
                </v:shape>
                <w10:anchorlock/>
              </v:group>
            </w:pict>
          </mc:Fallback>
        </mc:AlternateContent>
      </w:r>
    </w:p>
    <w:p w14:paraId="4A8FE6F3" w14:textId="7E0415E7" w:rsidR="00A12E85" w:rsidRDefault="007D2F8C" w:rsidP="007D2F8C">
      <w:pPr>
        <w:pStyle w:val="Antrat"/>
        <w:jc w:val="center"/>
      </w:pPr>
      <w:bookmarkStart w:id="93" w:name="_Toc72692509"/>
      <w:proofErr w:type="spellStart"/>
      <w:r>
        <w:t>Table</w:t>
      </w:r>
      <w:proofErr w:type="spellEnd"/>
      <w:r>
        <w:t xml:space="preserve"> </w:t>
      </w:r>
      <w:r>
        <w:fldChar w:fldCharType="begin"/>
      </w:r>
      <w:r>
        <w:instrText xml:space="preserve"> SEQ Table \* ARABIC </w:instrText>
      </w:r>
      <w:r>
        <w:fldChar w:fldCharType="separate"/>
      </w:r>
      <w:r w:rsidR="00071371">
        <w:rPr>
          <w:noProof/>
        </w:rPr>
        <w:t>23</w:t>
      </w:r>
      <w:r>
        <w:fldChar w:fldCharType="end"/>
      </w:r>
      <w:r>
        <w:t xml:space="preserve"> </w:t>
      </w:r>
      <w:proofErr w:type="spellStart"/>
      <w:r>
        <w:t>Music</w:t>
      </w:r>
      <w:proofErr w:type="spellEnd"/>
      <w:r>
        <w:t xml:space="preserve"> </w:t>
      </w:r>
      <w:proofErr w:type="spellStart"/>
      <w:r>
        <w:t>selector</w:t>
      </w:r>
      <w:proofErr w:type="spellEnd"/>
      <w:r>
        <w:t xml:space="preserve"> </w:t>
      </w:r>
      <w:proofErr w:type="spellStart"/>
      <w:r>
        <w:t>script</w:t>
      </w:r>
      <w:proofErr w:type="spellEnd"/>
      <w:r>
        <w:t xml:space="preserve"> </w:t>
      </w:r>
      <w:proofErr w:type="spellStart"/>
      <w:r>
        <w:t>for</w:t>
      </w:r>
      <w:proofErr w:type="spellEnd"/>
      <w:r>
        <w:t xml:space="preserve"> </w:t>
      </w:r>
      <w:proofErr w:type="spellStart"/>
      <w:r>
        <w:t>controlling</w:t>
      </w:r>
      <w:proofErr w:type="spellEnd"/>
      <w:r>
        <w:t xml:space="preserve"> </w:t>
      </w:r>
      <w:proofErr w:type="spellStart"/>
      <w:r>
        <w:t>the</w:t>
      </w:r>
      <w:proofErr w:type="spellEnd"/>
      <w:r>
        <w:t xml:space="preserve"> </w:t>
      </w:r>
      <w:proofErr w:type="spellStart"/>
      <w:r>
        <w:t>audio</w:t>
      </w:r>
      <w:proofErr w:type="spellEnd"/>
      <w:r>
        <w:t xml:space="preserve"> </w:t>
      </w:r>
      <w:proofErr w:type="spellStart"/>
      <w:r>
        <w:t>in</w:t>
      </w:r>
      <w:proofErr w:type="spellEnd"/>
      <w:r>
        <w:t xml:space="preserve"> </w:t>
      </w:r>
      <w:proofErr w:type="spellStart"/>
      <w:r>
        <w:t>game</w:t>
      </w:r>
      <w:bookmarkEnd w:id="93"/>
      <w:proofErr w:type="spellEnd"/>
    </w:p>
    <w:p w14:paraId="30522324" w14:textId="77777777" w:rsidR="00A12E85" w:rsidRDefault="00A12E85">
      <w:pPr>
        <w:rPr>
          <w:rFonts w:eastAsia="MS Mincho"/>
          <w:b/>
          <w:bCs/>
          <w:sz w:val="20"/>
          <w:szCs w:val="20"/>
          <w:lang w:val="lt-LT" w:eastAsia="lt-LT"/>
        </w:rPr>
      </w:pPr>
      <w:r>
        <w:br w:type="page"/>
      </w:r>
    </w:p>
    <w:p w14:paraId="5E419725" w14:textId="15EBA32D" w:rsidR="00A12E85" w:rsidRPr="00990400" w:rsidRDefault="00A12E85" w:rsidP="00A12E85">
      <w:pPr>
        <w:pStyle w:val="Antrat2"/>
        <w:rPr>
          <w:b/>
          <w:color w:val="000000" w:themeColor="text1"/>
          <w:sz w:val="32"/>
          <w:lang w:val="en-US"/>
        </w:rPr>
      </w:pPr>
      <w:bookmarkStart w:id="94" w:name="_Toc72692457"/>
      <w:r w:rsidRPr="00990400">
        <w:rPr>
          <w:b/>
          <w:color w:val="000000" w:themeColor="text1"/>
          <w:sz w:val="32"/>
          <w:lang w:val="en-US"/>
        </w:rPr>
        <w:lastRenderedPageBreak/>
        <w:t>Task #</w:t>
      </w:r>
      <w:r>
        <w:rPr>
          <w:b/>
          <w:color w:val="000000" w:themeColor="text1"/>
          <w:sz w:val="32"/>
          <w:lang w:val="en-US"/>
        </w:rPr>
        <w:t>8</w:t>
      </w:r>
      <w:r w:rsidRPr="00990400">
        <w:rPr>
          <w:b/>
          <w:color w:val="000000" w:themeColor="text1"/>
          <w:sz w:val="32"/>
          <w:lang w:val="en-US"/>
        </w:rPr>
        <w:t xml:space="preserve">. </w:t>
      </w:r>
      <w:r>
        <w:rPr>
          <w:b/>
          <w:i/>
          <w:color w:val="000000" w:themeColor="text1"/>
          <w:sz w:val="32"/>
          <w:lang w:val="en-US"/>
        </w:rPr>
        <w:t>Post processing</w:t>
      </w:r>
      <w:bookmarkEnd w:id="94"/>
    </w:p>
    <w:p w14:paraId="15506081" w14:textId="4AFA8615" w:rsidR="00A12E85" w:rsidRPr="00A944BE" w:rsidRDefault="00A12E85" w:rsidP="00A12E85">
      <w:pPr>
        <w:jc w:val="both"/>
        <w:rPr>
          <w:rFonts w:asciiTheme="minorHAnsi" w:hAnsiTheme="minorHAnsi"/>
          <w:lang w:val="en-US"/>
        </w:rPr>
      </w:pPr>
      <w:r w:rsidRPr="00A944BE">
        <w:rPr>
          <w:rFonts w:asciiTheme="minorHAnsi" w:hAnsiTheme="minorHAnsi"/>
          <w:lang w:val="en-US"/>
        </w:rPr>
        <w:t xml:space="preserve">Description of implementation (3-5 sentences). </w:t>
      </w:r>
      <w:r>
        <w:rPr>
          <w:rFonts w:asciiTheme="minorHAnsi" w:hAnsiTheme="minorHAnsi" w:cs="Arial"/>
          <w:i/>
          <w:color w:val="C45911" w:themeColor="accent2" w:themeShade="BF"/>
          <w:shd w:val="clear" w:color="auto" w:fill="FFFFFF"/>
          <w:lang w:val="en-US"/>
        </w:rPr>
        <w:t>Post processing was made using the tutorial from lecturers, it makes the world a little bit nicer, with a darker tone.</w:t>
      </w:r>
    </w:p>
    <w:p w14:paraId="4792E438" w14:textId="77777777" w:rsidR="00A12E85" w:rsidRPr="00990400" w:rsidRDefault="00A12E85" w:rsidP="00A12E85">
      <w:pPr>
        <w:rPr>
          <w:lang w:val="en-US"/>
        </w:rPr>
      </w:pPr>
    </w:p>
    <w:p w14:paraId="5F0BA477" w14:textId="77777777" w:rsidR="00A12E85" w:rsidRDefault="00A12E85" w:rsidP="00A12E85">
      <w:pPr>
        <w:keepNext/>
        <w:jc w:val="center"/>
      </w:pPr>
      <w:r w:rsidRPr="00990400">
        <w:rPr>
          <w:noProof/>
          <w:lang w:val="en-US"/>
        </w:rPr>
        <mc:AlternateContent>
          <mc:Choice Requires="wpg">
            <w:drawing>
              <wp:inline distT="0" distB="0" distL="0" distR="0" wp14:anchorId="78C7ABFF" wp14:editId="6F70F184">
                <wp:extent cx="4848225" cy="3095625"/>
                <wp:effectExtent l="0" t="0" r="28575" b="28575"/>
                <wp:docPr id="1400703322" name="Группа 38"/>
                <wp:cNvGraphicFramePr/>
                <a:graphic xmlns:a="http://schemas.openxmlformats.org/drawingml/2006/main">
                  <a:graphicData uri="http://schemas.microsoft.com/office/word/2010/wordprocessingGroup">
                    <wpg:wgp>
                      <wpg:cNvGrpSpPr/>
                      <wpg:grpSpPr>
                        <a:xfrm>
                          <a:off x="0" y="0"/>
                          <a:ext cx="4848225" cy="3095625"/>
                          <a:chOff x="0" y="0"/>
                          <a:chExt cx="3353158" cy="1732402"/>
                        </a:xfrm>
                      </wpg:grpSpPr>
                      <wps:wsp>
                        <wps:cNvPr id="1400703323" name="Прямоугольник 39"/>
                        <wps:cNvSpPr/>
                        <wps:spPr>
                          <a:xfrm>
                            <a:off x="0" y="0"/>
                            <a:ext cx="3353158" cy="1732402"/>
                          </a:xfrm>
                          <a:prstGeom prst="rect">
                            <a:avLst/>
                          </a:prstGeom>
                          <a:solidFill>
                            <a:schemeClr val="bg1">
                              <a:lumMod val="75000"/>
                            </a:schemeClr>
                          </a:solidFill>
                          <a:ln>
                            <a:solidFill>
                              <a:schemeClr val="tx1">
                                <a:lumMod val="50000"/>
                                <a:lumOff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703324" name="Надпись 40"/>
                        <wps:cNvSpPr txBox="1"/>
                        <wps:spPr>
                          <a:xfrm>
                            <a:off x="71502" y="29336"/>
                            <a:ext cx="3256099" cy="1652800"/>
                          </a:xfrm>
                          <a:prstGeom prst="rect">
                            <a:avLst/>
                          </a:prstGeom>
                          <a:solidFill>
                            <a:schemeClr val="lt1"/>
                          </a:solidFill>
                          <a:ln w="6350">
                            <a:solidFill>
                              <a:prstClr val="black"/>
                            </a:solidFill>
                          </a:ln>
                        </wps:spPr>
                        <wps:txbx>
                          <w:txbxContent>
                            <w:p w14:paraId="532AB156" w14:textId="6F491BB7" w:rsidR="00A12E85" w:rsidRPr="00C97685" w:rsidRDefault="00A12E85" w:rsidP="00A12E85">
                              <w:pPr>
                                <w:jc w:val="center"/>
                                <w:rPr>
                                  <w:lang w:val="en-US"/>
                                </w:rPr>
                              </w:pPr>
                              <w:r>
                                <w:rPr>
                                  <w:noProof/>
                                </w:rPr>
                                <w:drawing>
                                  <wp:inline distT="0" distB="0" distL="0" distR="0" wp14:anchorId="62B92461" wp14:editId="73B58277">
                                    <wp:extent cx="4518660" cy="2809240"/>
                                    <wp:effectExtent l="0" t="0" r="0" b="0"/>
                                    <wp:docPr id="1400703346" name="Paveikslėlis 1400703346"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46" name="Paveikslėlis 1400703346" descr="Paveikslėlis, kuriame yra žinutė&#10;&#10;Automatiškai sugeneruotas aprašymas"/>
                                            <pic:cNvPicPr/>
                                          </pic:nvPicPr>
                                          <pic:blipFill>
                                            <a:blip r:embed="rId42"/>
                                            <a:stretch>
                                              <a:fillRect/>
                                            </a:stretch>
                                          </pic:blipFill>
                                          <pic:spPr>
                                            <a:xfrm>
                                              <a:off x="0" y="0"/>
                                              <a:ext cx="4518660" cy="2809240"/>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8C7ABFF" id="_x0000_s1143" style="width:381.75pt;height:243.75pt;mso-position-horizontal-relative:char;mso-position-vertical-relative:line" coordsize="33531,17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">
                <v:rect id="Прямоугольник 39" o:spid="_x0000_s1144" style="position:absolute;width:33531;height:17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" fillcolor="#bfbfbf [2412]" strokecolor="gray [1629]" strokeweight="1pt"/>
                <v:shape id="Надпись 40" o:spid="_x0000_s1145" type="#_x0000_t202" style="position:absolute;left:715;top:293;width:32561;height:165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" fillcolor="white [3201]" strokeweight=".5pt">
                  <v:textbox>
                    <w:txbxContent>
                      <w:p w14:paraId="532AB156" w14:textId="6F491BB7" w:rsidR="00A12E85" w:rsidRPr="00C97685" w:rsidRDefault="00A12E85" w:rsidP="00A12E85">
                        <w:pPr>
                          <w:jc w:val="center"/>
                          <w:rPr>
                            <w:lang w:val="en-US"/>
                          </w:rPr>
                        </w:pPr>
                        <w:r>
                          <w:rPr>
                            <w:noProof/>
                          </w:rPr>
                          <w:drawing>
                            <wp:inline distT="0" distB="0" distL="0" distR="0" wp14:anchorId="62B92461" wp14:editId="73B58277">
                              <wp:extent cx="4518660" cy="2809240"/>
                              <wp:effectExtent l="0" t="0" r="0" b="0"/>
                              <wp:docPr id="1400703346" name="Paveikslėlis 1400703346"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46" name="Paveikslėlis 1400703346" descr="Paveikslėlis, kuriame yra žinutė&#10;&#10;Automatiškai sugeneruotas aprašymas"/>
                                      <pic:cNvPicPr/>
                                    </pic:nvPicPr>
                                    <pic:blipFill>
                                      <a:blip r:embed="rId43"/>
                                      <a:stretch>
                                        <a:fillRect/>
                                      </a:stretch>
                                    </pic:blipFill>
                                    <pic:spPr>
                                      <a:xfrm>
                                        <a:off x="0" y="0"/>
                                        <a:ext cx="4518660" cy="2809240"/>
                                      </a:xfrm>
                                      <a:prstGeom prst="rect">
                                        <a:avLst/>
                                      </a:prstGeom>
                                    </pic:spPr>
                                  </pic:pic>
                                </a:graphicData>
                              </a:graphic>
                            </wp:inline>
                          </w:drawing>
                        </w:r>
                      </w:p>
                    </w:txbxContent>
                  </v:textbox>
                </v:shape>
                <w10:anchorlock/>
              </v:group>
            </w:pict>
          </mc:Fallback>
        </mc:AlternateContent>
      </w:r>
    </w:p>
    <w:p w14:paraId="54713391" w14:textId="0E705961" w:rsidR="00A12E85" w:rsidRDefault="00A12E85" w:rsidP="00A12E85">
      <w:pPr>
        <w:pStyle w:val="Antrat"/>
        <w:jc w:val="center"/>
      </w:pPr>
      <w:bookmarkStart w:id="95" w:name="_Toc72692482"/>
      <w:proofErr w:type="spellStart"/>
      <w:r>
        <w:t>Figure</w:t>
      </w:r>
      <w:proofErr w:type="spellEnd"/>
      <w:r>
        <w:t xml:space="preserve"> </w:t>
      </w:r>
      <w:r>
        <w:fldChar w:fldCharType="begin"/>
      </w:r>
      <w:r>
        <w:instrText xml:space="preserve"> SEQ Figure \* ARABIC </w:instrText>
      </w:r>
      <w:r>
        <w:fldChar w:fldCharType="separate"/>
      </w:r>
      <w:r w:rsidR="00071371">
        <w:rPr>
          <w:noProof/>
        </w:rPr>
        <w:t>21</w:t>
      </w:r>
      <w:r>
        <w:fldChar w:fldCharType="end"/>
      </w:r>
      <w:r>
        <w:t xml:space="preserve"> </w:t>
      </w:r>
      <w:proofErr w:type="spellStart"/>
      <w:r>
        <w:t>Without</w:t>
      </w:r>
      <w:proofErr w:type="spellEnd"/>
      <w:r>
        <w:t xml:space="preserve"> </w:t>
      </w:r>
      <w:proofErr w:type="spellStart"/>
      <w:r>
        <w:t>post</w:t>
      </w:r>
      <w:proofErr w:type="spellEnd"/>
      <w:r>
        <w:t xml:space="preserve"> </w:t>
      </w:r>
      <w:proofErr w:type="spellStart"/>
      <w:r>
        <w:t>processing</w:t>
      </w:r>
      <w:bookmarkEnd w:id="95"/>
      <w:proofErr w:type="spellEnd"/>
    </w:p>
    <w:p w14:paraId="40CB0168" w14:textId="77777777" w:rsidR="00A12E85" w:rsidRDefault="00A12E85" w:rsidP="00A12E85">
      <w:pPr>
        <w:keepNext/>
        <w:jc w:val="center"/>
      </w:pPr>
      <w:r w:rsidRPr="00990400">
        <w:rPr>
          <w:noProof/>
          <w:lang w:val="en-US"/>
        </w:rPr>
        <mc:AlternateContent>
          <mc:Choice Requires="wpg">
            <w:drawing>
              <wp:inline distT="0" distB="0" distL="0" distR="0" wp14:anchorId="61104A0A" wp14:editId="52F6A65F">
                <wp:extent cx="4867275" cy="3048000"/>
                <wp:effectExtent l="0" t="0" r="28575" b="19050"/>
                <wp:docPr id="1400703332" name="Группа 38"/>
                <wp:cNvGraphicFramePr/>
                <a:graphic xmlns:a="http://schemas.openxmlformats.org/drawingml/2006/main">
                  <a:graphicData uri="http://schemas.microsoft.com/office/word/2010/wordprocessingGroup">
                    <wpg:wgp>
                      <wpg:cNvGrpSpPr/>
                      <wpg:grpSpPr>
                        <a:xfrm>
                          <a:off x="0" y="0"/>
                          <a:ext cx="4867275" cy="3048000"/>
                          <a:chOff x="0" y="0"/>
                          <a:chExt cx="3353158" cy="1732402"/>
                        </a:xfrm>
                      </wpg:grpSpPr>
                      <wps:wsp>
                        <wps:cNvPr id="1400703336" name="Прямоугольник 39"/>
                        <wps:cNvSpPr/>
                        <wps:spPr>
                          <a:xfrm>
                            <a:off x="0" y="0"/>
                            <a:ext cx="3353158" cy="1732402"/>
                          </a:xfrm>
                          <a:prstGeom prst="rect">
                            <a:avLst/>
                          </a:prstGeom>
                          <a:solidFill>
                            <a:schemeClr val="bg1">
                              <a:lumMod val="75000"/>
                            </a:schemeClr>
                          </a:solidFill>
                          <a:ln>
                            <a:solidFill>
                              <a:schemeClr val="tx1">
                                <a:lumMod val="50000"/>
                                <a:lumOff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703337" name="Надпись 40"/>
                        <wps:cNvSpPr txBox="1"/>
                        <wps:spPr>
                          <a:xfrm>
                            <a:off x="71533" y="29336"/>
                            <a:ext cx="3269602" cy="1652278"/>
                          </a:xfrm>
                          <a:prstGeom prst="rect">
                            <a:avLst/>
                          </a:prstGeom>
                          <a:solidFill>
                            <a:schemeClr val="lt1"/>
                          </a:solidFill>
                          <a:ln w="6350">
                            <a:solidFill>
                              <a:prstClr val="black"/>
                            </a:solidFill>
                          </a:ln>
                        </wps:spPr>
                        <wps:txbx>
                          <w:txbxContent>
                            <w:p w14:paraId="0C0C5885" w14:textId="0EE97996" w:rsidR="00A12E85" w:rsidRPr="00C97685" w:rsidRDefault="00A12E85" w:rsidP="00A12E85">
                              <w:pPr>
                                <w:jc w:val="center"/>
                                <w:rPr>
                                  <w:lang w:val="en-US"/>
                                </w:rPr>
                              </w:pPr>
                              <w:r>
                                <w:rPr>
                                  <w:noProof/>
                                </w:rPr>
                                <w:drawing>
                                  <wp:inline distT="0" distB="0" distL="0" distR="0" wp14:anchorId="2DEA1B8D" wp14:editId="092FC293">
                                    <wp:extent cx="4556125" cy="2809240"/>
                                    <wp:effectExtent l="0" t="0" r="0" b="0"/>
                                    <wp:docPr id="1400703347" name="Paveikslėlis 1400703347"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47" name="Paveikslėlis 1400703347" descr="Paveikslėlis, kuriame yra žinutė&#10;&#10;Automatiškai sugeneruotas aprašymas"/>
                                            <pic:cNvPicPr/>
                                          </pic:nvPicPr>
                                          <pic:blipFill>
                                            <a:blip r:embed="rId44"/>
                                            <a:stretch>
                                              <a:fillRect/>
                                            </a:stretch>
                                          </pic:blipFill>
                                          <pic:spPr>
                                            <a:xfrm>
                                              <a:off x="0" y="0"/>
                                              <a:ext cx="4556125" cy="2809240"/>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1104A0A" id="_x0000_s1146" style="width:383.25pt;height:240pt;mso-position-horizontal-relative:char;mso-position-vertical-relative:line" coordsize="33531,17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">
                <v:rect id="Прямоугольник 39" o:spid="_x0000_s1147" style="position:absolute;width:33531;height:17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" fillcolor="#bfbfbf [2412]" strokecolor="gray [1629]" strokeweight="1pt"/>
                <v:shape id="Надпись 40" o:spid="_x0000_s1148" type="#_x0000_t202" style="position:absolute;left:715;top:293;width:32696;height:1652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" fillcolor="white [3201]" strokeweight=".5pt">
                  <v:textbox>
                    <w:txbxContent>
                      <w:p w14:paraId="0C0C5885" w14:textId="0EE97996" w:rsidR="00A12E85" w:rsidRPr="00C97685" w:rsidRDefault="00A12E85" w:rsidP="00A12E85">
                        <w:pPr>
                          <w:jc w:val="center"/>
                          <w:rPr>
                            <w:lang w:val="en-US"/>
                          </w:rPr>
                        </w:pPr>
                        <w:r>
                          <w:rPr>
                            <w:noProof/>
                          </w:rPr>
                          <w:drawing>
                            <wp:inline distT="0" distB="0" distL="0" distR="0" wp14:anchorId="2DEA1B8D" wp14:editId="092FC293">
                              <wp:extent cx="4556125" cy="2809240"/>
                              <wp:effectExtent l="0" t="0" r="0" b="0"/>
                              <wp:docPr id="1400703347" name="Paveikslėlis 1400703347"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47" name="Paveikslėlis 1400703347" descr="Paveikslėlis, kuriame yra žinutė&#10;&#10;Automatiškai sugeneruotas aprašymas"/>
                                      <pic:cNvPicPr/>
                                    </pic:nvPicPr>
                                    <pic:blipFill>
                                      <a:blip r:embed="rId45"/>
                                      <a:stretch>
                                        <a:fillRect/>
                                      </a:stretch>
                                    </pic:blipFill>
                                    <pic:spPr>
                                      <a:xfrm>
                                        <a:off x="0" y="0"/>
                                        <a:ext cx="4556125" cy="2809240"/>
                                      </a:xfrm>
                                      <a:prstGeom prst="rect">
                                        <a:avLst/>
                                      </a:prstGeom>
                                    </pic:spPr>
                                  </pic:pic>
                                </a:graphicData>
                              </a:graphic>
                            </wp:inline>
                          </w:drawing>
                        </w:r>
                      </w:p>
                    </w:txbxContent>
                  </v:textbox>
                </v:shape>
                <w10:anchorlock/>
              </v:group>
            </w:pict>
          </mc:Fallback>
        </mc:AlternateContent>
      </w:r>
    </w:p>
    <w:p w14:paraId="694A0A63" w14:textId="76DA470B" w:rsidR="00A12E85" w:rsidRDefault="00A12E85" w:rsidP="00A12E85">
      <w:pPr>
        <w:pStyle w:val="Antrat"/>
        <w:jc w:val="center"/>
      </w:pPr>
      <w:bookmarkStart w:id="96" w:name="_Toc72692483"/>
      <w:proofErr w:type="spellStart"/>
      <w:r>
        <w:t>Figure</w:t>
      </w:r>
      <w:proofErr w:type="spellEnd"/>
      <w:r>
        <w:t xml:space="preserve"> </w:t>
      </w:r>
      <w:r>
        <w:fldChar w:fldCharType="begin"/>
      </w:r>
      <w:r>
        <w:instrText xml:space="preserve"> SEQ Figure \* ARABIC </w:instrText>
      </w:r>
      <w:r>
        <w:fldChar w:fldCharType="separate"/>
      </w:r>
      <w:r w:rsidR="00071371">
        <w:rPr>
          <w:noProof/>
        </w:rPr>
        <w:t>22</w:t>
      </w:r>
      <w:r>
        <w:fldChar w:fldCharType="end"/>
      </w:r>
      <w:r>
        <w:t xml:space="preserve"> </w:t>
      </w:r>
      <w:proofErr w:type="spellStart"/>
      <w:r>
        <w:t>With</w:t>
      </w:r>
      <w:proofErr w:type="spellEnd"/>
      <w:r>
        <w:t xml:space="preserve"> </w:t>
      </w:r>
      <w:proofErr w:type="spellStart"/>
      <w:r>
        <w:t>post</w:t>
      </w:r>
      <w:proofErr w:type="spellEnd"/>
      <w:r>
        <w:t xml:space="preserve"> </w:t>
      </w:r>
      <w:proofErr w:type="spellStart"/>
      <w:r>
        <w:t>procesing</w:t>
      </w:r>
      <w:bookmarkEnd w:id="96"/>
      <w:proofErr w:type="spellEnd"/>
    </w:p>
    <w:p w14:paraId="04365F82" w14:textId="34FAB2FA" w:rsidR="00F07932" w:rsidRDefault="00F07932" w:rsidP="00F07932">
      <w:pPr>
        <w:rPr>
          <w:lang w:val="lt-LT" w:eastAsia="lt-LT"/>
        </w:rPr>
      </w:pPr>
    </w:p>
    <w:p w14:paraId="2646CBDF" w14:textId="54C50B1B" w:rsidR="00F07932" w:rsidRDefault="00F07932" w:rsidP="00F07932">
      <w:pPr>
        <w:pStyle w:val="Antrat2"/>
        <w:rPr>
          <w:b/>
          <w:bCs/>
          <w:i/>
          <w:iCs/>
          <w:color w:val="auto"/>
          <w:sz w:val="32"/>
          <w:szCs w:val="32"/>
          <w:lang w:val="en-US"/>
        </w:rPr>
      </w:pPr>
      <w:bookmarkStart w:id="97" w:name="_Toc72692458"/>
      <w:r>
        <w:rPr>
          <w:b/>
          <w:bCs/>
          <w:color w:val="auto"/>
          <w:sz w:val="32"/>
          <w:szCs w:val="32"/>
          <w:lang w:val="en-US"/>
        </w:rPr>
        <w:t xml:space="preserve">Defense task </w:t>
      </w:r>
      <w:r w:rsidRPr="00F07932">
        <w:rPr>
          <w:rFonts w:ascii="Helvetica" w:hAnsi="Helvetica" w:cs="Helvetica"/>
          <w:color w:val="auto"/>
        </w:rPr>
        <w:t xml:space="preserve">- Save </w:t>
      </w:r>
      <w:proofErr w:type="spellStart"/>
      <w:r w:rsidRPr="00F07932">
        <w:rPr>
          <w:rFonts w:ascii="Helvetica" w:hAnsi="Helvetica" w:cs="Helvetica"/>
          <w:color w:val="auto"/>
        </w:rPr>
        <w:t>player</w:t>
      </w:r>
      <w:proofErr w:type="spellEnd"/>
      <w:r w:rsidRPr="00F07932">
        <w:rPr>
          <w:rFonts w:ascii="Helvetica" w:hAnsi="Helvetica" w:cs="Helvetica"/>
          <w:color w:val="auto"/>
        </w:rPr>
        <w:t xml:space="preserve"> </w:t>
      </w:r>
      <w:proofErr w:type="spellStart"/>
      <w:r w:rsidRPr="00F07932">
        <w:rPr>
          <w:rFonts w:ascii="Helvetica" w:hAnsi="Helvetica" w:cs="Helvetica"/>
          <w:color w:val="auto"/>
        </w:rPr>
        <w:t>score</w:t>
      </w:r>
      <w:proofErr w:type="spellEnd"/>
      <w:r w:rsidRPr="00F07932">
        <w:rPr>
          <w:rFonts w:ascii="Helvetica" w:hAnsi="Helvetica" w:cs="Helvetica"/>
          <w:color w:val="auto"/>
        </w:rPr>
        <w:t xml:space="preserve"> </w:t>
      </w:r>
      <w:proofErr w:type="spellStart"/>
      <w:r w:rsidRPr="00F07932">
        <w:rPr>
          <w:rFonts w:ascii="Helvetica" w:hAnsi="Helvetica" w:cs="Helvetica"/>
          <w:color w:val="auto"/>
        </w:rPr>
        <w:t>to</w:t>
      </w:r>
      <w:proofErr w:type="spellEnd"/>
      <w:r w:rsidRPr="00F07932">
        <w:rPr>
          <w:rFonts w:ascii="Helvetica" w:hAnsi="Helvetica" w:cs="Helvetica"/>
          <w:color w:val="auto"/>
        </w:rPr>
        <w:t xml:space="preserve"> </w:t>
      </w:r>
      <w:proofErr w:type="spellStart"/>
      <w:r w:rsidRPr="00F07932">
        <w:rPr>
          <w:rFonts w:ascii="Helvetica" w:hAnsi="Helvetica" w:cs="Helvetica"/>
          <w:color w:val="auto"/>
        </w:rPr>
        <w:t>disk</w:t>
      </w:r>
      <w:proofErr w:type="spellEnd"/>
      <w:r w:rsidRPr="00F07932">
        <w:rPr>
          <w:rFonts w:ascii="Helvetica" w:hAnsi="Helvetica" w:cs="Helvetica"/>
          <w:color w:val="auto"/>
        </w:rPr>
        <w:t xml:space="preserve"> - </w:t>
      </w:r>
      <w:proofErr w:type="spellStart"/>
      <w:r w:rsidRPr="00F07932">
        <w:rPr>
          <w:rFonts w:ascii="Helvetica" w:hAnsi="Helvetica" w:cs="Helvetica"/>
          <w:color w:val="auto"/>
        </w:rPr>
        <w:t>When</w:t>
      </w:r>
      <w:proofErr w:type="spellEnd"/>
      <w:r w:rsidRPr="00F07932">
        <w:rPr>
          <w:rFonts w:ascii="Helvetica" w:hAnsi="Helvetica" w:cs="Helvetica"/>
          <w:color w:val="auto"/>
        </w:rPr>
        <w:t xml:space="preserve"> </w:t>
      </w:r>
      <w:proofErr w:type="spellStart"/>
      <w:r w:rsidRPr="00F07932">
        <w:rPr>
          <w:rFonts w:ascii="Helvetica" w:hAnsi="Helvetica" w:cs="Helvetica"/>
          <w:color w:val="auto"/>
        </w:rPr>
        <w:t>the</w:t>
      </w:r>
      <w:proofErr w:type="spellEnd"/>
      <w:r w:rsidRPr="00F07932">
        <w:rPr>
          <w:rFonts w:ascii="Helvetica" w:hAnsi="Helvetica" w:cs="Helvetica"/>
          <w:color w:val="auto"/>
        </w:rPr>
        <w:t xml:space="preserve"> </w:t>
      </w:r>
      <w:proofErr w:type="spellStart"/>
      <w:r w:rsidRPr="00F07932">
        <w:rPr>
          <w:rFonts w:ascii="Helvetica" w:hAnsi="Helvetica" w:cs="Helvetica"/>
          <w:color w:val="auto"/>
        </w:rPr>
        <w:t>player</w:t>
      </w:r>
      <w:proofErr w:type="spellEnd"/>
      <w:r w:rsidRPr="00F07932">
        <w:rPr>
          <w:rFonts w:ascii="Helvetica" w:hAnsi="Helvetica" w:cs="Helvetica"/>
          <w:color w:val="auto"/>
        </w:rPr>
        <w:t xml:space="preserve"> </w:t>
      </w:r>
      <w:proofErr w:type="spellStart"/>
      <w:r w:rsidRPr="00F07932">
        <w:rPr>
          <w:rFonts w:ascii="Helvetica" w:hAnsi="Helvetica" w:cs="Helvetica"/>
          <w:color w:val="auto"/>
        </w:rPr>
        <w:t>finishes</w:t>
      </w:r>
      <w:proofErr w:type="spellEnd"/>
      <w:r w:rsidRPr="00F07932">
        <w:rPr>
          <w:rFonts w:ascii="Helvetica" w:hAnsi="Helvetica" w:cs="Helvetica"/>
          <w:color w:val="auto"/>
        </w:rPr>
        <w:t xml:space="preserve"> </w:t>
      </w:r>
      <w:proofErr w:type="spellStart"/>
      <w:r w:rsidRPr="00F07932">
        <w:rPr>
          <w:rFonts w:ascii="Helvetica" w:hAnsi="Helvetica" w:cs="Helvetica"/>
          <w:color w:val="auto"/>
        </w:rPr>
        <w:t>the</w:t>
      </w:r>
      <w:proofErr w:type="spellEnd"/>
      <w:r w:rsidRPr="00F07932">
        <w:rPr>
          <w:rFonts w:ascii="Helvetica" w:hAnsi="Helvetica" w:cs="Helvetica"/>
          <w:color w:val="auto"/>
        </w:rPr>
        <w:t xml:space="preserve"> </w:t>
      </w:r>
      <w:proofErr w:type="spellStart"/>
      <w:r w:rsidRPr="00F07932">
        <w:rPr>
          <w:rFonts w:ascii="Helvetica" w:hAnsi="Helvetica" w:cs="Helvetica"/>
          <w:color w:val="auto"/>
        </w:rPr>
        <w:t>game</w:t>
      </w:r>
      <w:proofErr w:type="spellEnd"/>
      <w:r w:rsidRPr="00F07932">
        <w:rPr>
          <w:rFonts w:ascii="Helvetica" w:hAnsi="Helvetica" w:cs="Helvetica"/>
          <w:color w:val="auto"/>
        </w:rPr>
        <w:t xml:space="preserve">, </w:t>
      </w:r>
      <w:proofErr w:type="spellStart"/>
      <w:r w:rsidRPr="00F07932">
        <w:rPr>
          <w:rFonts w:ascii="Helvetica" w:hAnsi="Helvetica" w:cs="Helvetica"/>
          <w:color w:val="auto"/>
        </w:rPr>
        <w:t>show</w:t>
      </w:r>
      <w:proofErr w:type="spellEnd"/>
      <w:r w:rsidRPr="00F07932">
        <w:rPr>
          <w:rFonts w:ascii="Helvetica" w:hAnsi="Helvetica" w:cs="Helvetica"/>
          <w:color w:val="auto"/>
        </w:rPr>
        <w:t xml:space="preserve"> a </w:t>
      </w:r>
      <w:proofErr w:type="spellStart"/>
      <w:r w:rsidRPr="00F07932">
        <w:rPr>
          <w:rFonts w:ascii="Helvetica" w:hAnsi="Helvetica" w:cs="Helvetica"/>
          <w:color w:val="auto"/>
        </w:rPr>
        <w:t>list</w:t>
      </w:r>
      <w:proofErr w:type="spellEnd"/>
      <w:r w:rsidRPr="00F07932">
        <w:rPr>
          <w:rFonts w:ascii="Helvetica" w:hAnsi="Helvetica" w:cs="Helvetica"/>
          <w:color w:val="auto"/>
        </w:rPr>
        <w:t xml:space="preserve"> </w:t>
      </w:r>
      <w:proofErr w:type="spellStart"/>
      <w:r w:rsidRPr="00F07932">
        <w:rPr>
          <w:rFonts w:ascii="Helvetica" w:hAnsi="Helvetica" w:cs="Helvetica"/>
          <w:color w:val="auto"/>
        </w:rPr>
        <w:t>of</w:t>
      </w:r>
      <w:proofErr w:type="spellEnd"/>
      <w:r w:rsidRPr="00F07932">
        <w:rPr>
          <w:rFonts w:ascii="Helvetica" w:hAnsi="Helvetica" w:cs="Helvetica"/>
          <w:color w:val="auto"/>
        </w:rPr>
        <w:t xml:space="preserve"> </w:t>
      </w:r>
      <w:proofErr w:type="spellStart"/>
      <w:r w:rsidRPr="00F07932">
        <w:rPr>
          <w:rFonts w:ascii="Helvetica" w:hAnsi="Helvetica" w:cs="Helvetica"/>
          <w:color w:val="auto"/>
        </w:rPr>
        <w:t>previous</w:t>
      </w:r>
      <w:proofErr w:type="spellEnd"/>
      <w:r w:rsidRPr="00F07932">
        <w:rPr>
          <w:rFonts w:ascii="Helvetica" w:hAnsi="Helvetica" w:cs="Helvetica"/>
          <w:color w:val="auto"/>
        </w:rPr>
        <w:t xml:space="preserve"> </w:t>
      </w:r>
      <w:proofErr w:type="spellStart"/>
      <w:r w:rsidRPr="00F07932">
        <w:rPr>
          <w:rFonts w:ascii="Helvetica" w:hAnsi="Helvetica" w:cs="Helvetica"/>
          <w:color w:val="auto"/>
        </w:rPr>
        <w:t>player</w:t>
      </w:r>
      <w:proofErr w:type="spellEnd"/>
      <w:r w:rsidRPr="00F07932">
        <w:rPr>
          <w:rFonts w:ascii="Helvetica" w:hAnsi="Helvetica" w:cs="Helvetica"/>
          <w:color w:val="auto"/>
        </w:rPr>
        <w:t xml:space="preserve"> </w:t>
      </w:r>
      <w:proofErr w:type="spellStart"/>
      <w:r w:rsidRPr="00F07932">
        <w:rPr>
          <w:rFonts w:ascii="Helvetica" w:hAnsi="Helvetica" w:cs="Helvetica"/>
          <w:color w:val="auto"/>
        </w:rPr>
        <w:t>scores</w:t>
      </w:r>
      <w:proofErr w:type="spellEnd"/>
      <w:r w:rsidRPr="00F07932">
        <w:rPr>
          <w:rFonts w:ascii="Helvetica" w:hAnsi="Helvetica" w:cs="Helvetica"/>
          <w:color w:val="auto"/>
        </w:rPr>
        <w:t xml:space="preserve"> - </w:t>
      </w:r>
      <w:proofErr w:type="spellStart"/>
      <w:r w:rsidRPr="00F07932">
        <w:rPr>
          <w:rFonts w:ascii="Helvetica" w:hAnsi="Helvetica" w:cs="Helvetica"/>
          <w:color w:val="auto"/>
        </w:rPr>
        <w:t>Names</w:t>
      </w:r>
      <w:proofErr w:type="spellEnd"/>
      <w:r w:rsidRPr="00F07932">
        <w:rPr>
          <w:rFonts w:ascii="Helvetica" w:hAnsi="Helvetica" w:cs="Helvetica"/>
          <w:color w:val="auto"/>
        </w:rPr>
        <w:t xml:space="preserve"> </w:t>
      </w:r>
      <w:proofErr w:type="spellStart"/>
      <w:r w:rsidRPr="00F07932">
        <w:rPr>
          <w:rFonts w:ascii="Helvetica" w:hAnsi="Helvetica" w:cs="Helvetica"/>
          <w:color w:val="auto"/>
        </w:rPr>
        <w:t>are</w:t>
      </w:r>
      <w:proofErr w:type="spellEnd"/>
      <w:r w:rsidRPr="00F07932">
        <w:rPr>
          <w:rFonts w:ascii="Helvetica" w:hAnsi="Helvetica" w:cs="Helvetica"/>
          <w:color w:val="auto"/>
        </w:rPr>
        <w:t xml:space="preserve"> </w:t>
      </w:r>
      <w:proofErr w:type="spellStart"/>
      <w:r w:rsidRPr="00F07932">
        <w:rPr>
          <w:rFonts w:ascii="Helvetica" w:hAnsi="Helvetica" w:cs="Helvetica"/>
          <w:color w:val="auto"/>
        </w:rPr>
        <w:t>not</w:t>
      </w:r>
      <w:proofErr w:type="spellEnd"/>
      <w:r w:rsidRPr="00F07932">
        <w:rPr>
          <w:rFonts w:ascii="Helvetica" w:hAnsi="Helvetica" w:cs="Helvetica"/>
          <w:color w:val="auto"/>
        </w:rPr>
        <w:t xml:space="preserve"> </w:t>
      </w:r>
      <w:proofErr w:type="spellStart"/>
      <w:r w:rsidRPr="00F07932">
        <w:rPr>
          <w:rFonts w:ascii="Helvetica" w:hAnsi="Helvetica" w:cs="Helvetica"/>
          <w:color w:val="auto"/>
        </w:rPr>
        <w:t>important</w:t>
      </w:r>
      <w:proofErr w:type="spellEnd"/>
      <w:r w:rsidRPr="00F07932">
        <w:rPr>
          <w:rFonts w:ascii="Helvetica" w:hAnsi="Helvetica" w:cs="Helvetica"/>
          <w:color w:val="auto"/>
        </w:rPr>
        <w:t xml:space="preserve">, </w:t>
      </w:r>
      <w:proofErr w:type="spellStart"/>
      <w:r w:rsidRPr="00F07932">
        <w:rPr>
          <w:rFonts w:ascii="Helvetica" w:hAnsi="Helvetica" w:cs="Helvetica"/>
          <w:color w:val="auto"/>
        </w:rPr>
        <w:t>can</w:t>
      </w:r>
      <w:proofErr w:type="spellEnd"/>
      <w:r w:rsidRPr="00F07932">
        <w:rPr>
          <w:rFonts w:ascii="Helvetica" w:hAnsi="Helvetica" w:cs="Helvetica"/>
          <w:color w:val="auto"/>
        </w:rPr>
        <w:t xml:space="preserve"> </w:t>
      </w:r>
      <w:proofErr w:type="spellStart"/>
      <w:r w:rsidRPr="00F07932">
        <w:rPr>
          <w:rFonts w:ascii="Helvetica" w:hAnsi="Helvetica" w:cs="Helvetica"/>
          <w:color w:val="auto"/>
        </w:rPr>
        <w:t>be</w:t>
      </w:r>
      <w:proofErr w:type="spellEnd"/>
      <w:r w:rsidRPr="00F07932">
        <w:rPr>
          <w:rFonts w:ascii="Helvetica" w:hAnsi="Helvetica" w:cs="Helvetica"/>
          <w:color w:val="auto"/>
        </w:rPr>
        <w:t xml:space="preserve"> </w:t>
      </w:r>
      <w:proofErr w:type="spellStart"/>
      <w:r w:rsidRPr="00F07932">
        <w:rPr>
          <w:rFonts w:ascii="Helvetica" w:hAnsi="Helvetica" w:cs="Helvetica"/>
          <w:color w:val="auto"/>
        </w:rPr>
        <w:t>random</w:t>
      </w:r>
      <w:proofErr w:type="spellEnd"/>
      <w:r w:rsidRPr="00F07932">
        <w:rPr>
          <w:rFonts w:ascii="Helvetica" w:hAnsi="Helvetica" w:cs="Helvetica"/>
          <w:color w:val="auto"/>
        </w:rPr>
        <w:t xml:space="preserve"> </w:t>
      </w:r>
      <w:proofErr w:type="spellStart"/>
      <w:r w:rsidRPr="00F07932">
        <w:rPr>
          <w:rFonts w:ascii="Helvetica" w:hAnsi="Helvetica" w:cs="Helvetica"/>
          <w:color w:val="auto"/>
        </w:rPr>
        <w:t>number</w:t>
      </w:r>
      <w:proofErr w:type="spellEnd"/>
      <w:r w:rsidRPr="00F07932">
        <w:rPr>
          <w:rFonts w:ascii="Helvetica" w:hAnsi="Helvetica" w:cs="Helvetica"/>
          <w:color w:val="auto"/>
        </w:rPr>
        <w:t xml:space="preserve"> </w:t>
      </w:r>
      <w:proofErr w:type="spellStart"/>
      <w:r w:rsidRPr="00F07932">
        <w:rPr>
          <w:rFonts w:ascii="Helvetica" w:hAnsi="Helvetica" w:cs="Helvetica"/>
          <w:color w:val="auto"/>
        </w:rPr>
        <w:t>or</w:t>
      </w:r>
      <w:proofErr w:type="spellEnd"/>
      <w:r w:rsidRPr="00F07932">
        <w:rPr>
          <w:rFonts w:ascii="Helvetica" w:hAnsi="Helvetica" w:cs="Helvetica"/>
          <w:color w:val="auto"/>
        </w:rPr>
        <w:t xml:space="preserve"> </w:t>
      </w:r>
      <w:proofErr w:type="spellStart"/>
      <w:r w:rsidRPr="00F07932">
        <w:rPr>
          <w:rFonts w:ascii="Helvetica" w:hAnsi="Helvetica" w:cs="Helvetica"/>
          <w:color w:val="auto"/>
        </w:rPr>
        <w:t>random</w:t>
      </w:r>
      <w:proofErr w:type="spellEnd"/>
      <w:r w:rsidRPr="00F07932">
        <w:rPr>
          <w:rFonts w:ascii="Helvetica" w:hAnsi="Helvetica" w:cs="Helvetica"/>
          <w:color w:val="auto"/>
        </w:rPr>
        <w:t xml:space="preserve"> </w:t>
      </w:r>
      <w:proofErr w:type="spellStart"/>
      <w:proofErr w:type="gramStart"/>
      <w:r w:rsidRPr="00F07932">
        <w:rPr>
          <w:rFonts w:ascii="Helvetica" w:hAnsi="Helvetica" w:cs="Helvetica"/>
          <w:color w:val="auto"/>
        </w:rPr>
        <w:t>string</w:t>
      </w:r>
      <w:bookmarkEnd w:id="97"/>
      <w:proofErr w:type="spellEnd"/>
      <w:proofErr w:type="gramEnd"/>
    </w:p>
    <w:p w14:paraId="0507F0D3" w14:textId="4DA0FBC3" w:rsidR="00F07932" w:rsidRDefault="00F07932" w:rsidP="00F07932">
      <w:pPr>
        <w:rPr>
          <w:lang w:val="en-US"/>
        </w:rPr>
      </w:pPr>
      <w:r w:rsidRPr="00990400">
        <w:rPr>
          <w:lang w:val="en-US"/>
        </w:rPr>
        <w:t xml:space="preserve">Description of </w:t>
      </w:r>
      <w:r>
        <w:rPr>
          <w:lang w:val="en-US"/>
        </w:rPr>
        <w:t xml:space="preserve">the </w:t>
      </w:r>
      <w:r w:rsidRPr="00990400">
        <w:rPr>
          <w:lang w:val="en-US"/>
        </w:rPr>
        <w:t>implementation (3-5 sentences</w:t>
      </w:r>
      <w:r>
        <w:rPr>
          <w:lang w:val="en-US"/>
        </w:rPr>
        <w:t xml:space="preserve">). I used </w:t>
      </w:r>
      <w:proofErr w:type="spellStart"/>
      <w:r>
        <w:rPr>
          <w:lang w:val="en-US"/>
        </w:rPr>
        <w:t>playerPrefs</w:t>
      </w:r>
      <w:proofErr w:type="spellEnd"/>
      <w:r>
        <w:rPr>
          <w:lang w:val="en-US"/>
        </w:rPr>
        <w:t xml:space="preserve"> to save the data to registry, with random numbers that was my mistake, should have used static names for scores, then I use the same method for retrieving them and simple GUI to show the score I retrieve from registry.</w:t>
      </w:r>
    </w:p>
    <w:p w14:paraId="1CAE74B8" w14:textId="77777777" w:rsidR="00F07932" w:rsidRDefault="00F07932" w:rsidP="00F07932">
      <w:pPr>
        <w:rPr>
          <w:lang w:val="en-US"/>
        </w:rPr>
      </w:pPr>
    </w:p>
    <w:p w14:paraId="6BC074CF" w14:textId="77777777" w:rsidR="00F07932" w:rsidRDefault="00F07932" w:rsidP="00F07932">
      <w:pPr>
        <w:rPr>
          <w:lang w:val="en-US"/>
        </w:rPr>
      </w:pPr>
    </w:p>
    <w:p w14:paraId="62D38A08" w14:textId="77777777" w:rsidR="00F07932" w:rsidRDefault="00F07932" w:rsidP="00F07932">
      <w:pPr>
        <w:keepNext/>
      </w:pPr>
      <w:r w:rsidRPr="00990400">
        <w:rPr>
          <w:noProof/>
          <w:lang w:val="en-US"/>
        </w:rPr>
        <w:lastRenderedPageBreak/>
        <mc:AlternateContent>
          <mc:Choice Requires="wpg">
            <w:drawing>
              <wp:inline distT="0" distB="0" distL="0" distR="0" wp14:anchorId="22F4B516" wp14:editId="20D3D23A">
                <wp:extent cx="5532120" cy="3528060"/>
                <wp:effectExtent l="0" t="0" r="11430" b="15240"/>
                <wp:docPr id="9" name="Группа 15"/>
                <wp:cNvGraphicFramePr/>
                <a:graphic xmlns:a="http://schemas.openxmlformats.org/drawingml/2006/main">
                  <a:graphicData uri="http://schemas.microsoft.com/office/word/2010/wordprocessingGroup">
                    <wpg:wgp>
                      <wpg:cNvGrpSpPr/>
                      <wpg:grpSpPr>
                        <a:xfrm>
                          <a:off x="0" y="0"/>
                          <a:ext cx="5532120" cy="3528060"/>
                          <a:chOff x="0" y="0"/>
                          <a:chExt cx="5954573" cy="914400"/>
                        </a:xfrm>
                      </wpg:grpSpPr>
                      <wps:wsp>
                        <wps:cNvPr id="10" name="Прямоугольник 16"/>
                        <wps:cNvSpPr/>
                        <wps:spPr>
                          <a:xfrm>
                            <a:off x="0" y="0"/>
                            <a:ext cx="5954573" cy="914400"/>
                          </a:xfrm>
                          <a:prstGeom prst="rect">
                            <a:avLst/>
                          </a:prstGeom>
                          <a:solidFill>
                            <a:schemeClr val="accent1">
                              <a:lumMod val="20000"/>
                              <a:lumOff val="80000"/>
                            </a:schemeClr>
                          </a:solidFill>
                          <a:ln>
                            <a:solidFill>
                              <a:schemeClr val="bg2">
                                <a:lumMod val="9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Надпись 17"/>
                        <wps:cNvSpPr txBox="1"/>
                        <wps:spPr>
                          <a:xfrm>
                            <a:off x="152819" y="16877"/>
                            <a:ext cx="5487749" cy="879509"/>
                          </a:xfrm>
                          <a:prstGeom prst="rect">
                            <a:avLst/>
                          </a:prstGeom>
                          <a:solidFill>
                            <a:schemeClr val="lt1"/>
                          </a:solidFill>
                          <a:ln w="6350">
                            <a:solidFill>
                              <a:prstClr val="black"/>
                            </a:solidFill>
                          </a:ln>
                        </wps:spPr>
                        <wps:txbx>
                          <w:txbxContent>
                            <w:p w14:paraId="0857F83E" w14:textId="77777777" w:rsidR="00F07932" w:rsidRDefault="00F07932" w:rsidP="00F079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SaveScore</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31DB291B" w14:textId="77777777" w:rsidR="00F07932" w:rsidRDefault="00F07932" w:rsidP="00F079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FC4CEB2" w14:textId="77777777" w:rsidR="00F07932" w:rsidRDefault="00F07932" w:rsidP="00F079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generatedNums</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List&lt;</w:t>
                              </w:r>
                              <w:r>
                                <w:rPr>
                                  <w:rFonts w:ascii="Consolas" w:eastAsiaTheme="minorHAnsi" w:hAnsi="Consolas" w:cs="Consolas"/>
                                  <w:color w:val="0000FF"/>
                                  <w:sz w:val="19"/>
                                  <w:szCs w:val="19"/>
                                  <w:lang w:val="en-US" w:eastAsia="en-US"/>
                                </w:rPr>
                                <w:t>int</w:t>
                              </w:r>
                              <w:proofErr w:type="gramStart"/>
                              <w:r>
                                <w:rPr>
                                  <w:rFonts w:ascii="Consolas" w:eastAsiaTheme="minorHAnsi" w:hAnsi="Consolas" w:cs="Consolas"/>
                                  <w:color w:val="000000"/>
                                  <w:sz w:val="19"/>
                                  <w:szCs w:val="19"/>
                                  <w:lang w:val="en-US" w:eastAsia="en-US"/>
                                </w:rPr>
                                <w:t>&gt;(</w:t>
                              </w:r>
                              <w:proofErr w:type="gramEnd"/>
                              <w:r>
                                <w:rPr>
                                  <w:rFonts w:ascii="Consolas" w:eastAsiaTheme="minorHAnsi" w:hAnsi="Consolas" w:cs="Consolas"/>
                                  <w:color w:val="000000"/>
                                  <w:sz w:val="19"/>
                                  <w:szCs w:val="19"/>
                                  <w:lang w:val="en-US" w:eastAsia="en-US"/>
                                </w:rPr>
                                <w:t>);</w:t>
                              </w:r>
                            </w:p>
                            <w:p w14:paraId="7C3A4CFD" w14:textId="77777777" w:rsidR="00F07932" w:rsidRDefault="00F07932" w:rsidP="00F079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rnd</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Random.Range</w:t>
                              </w:r>
                              <w:proofErr w:type="spellEnd"/>
                              <w:r>
                                <w:rPr>
                                  <w:rFonts w:ascii="Consolas" w:eastAsiaTheme="minorHAnsi" w:hAnsi="Consolas" w:cs="Consolas"/>
                                  <w:color w:val="000000"/>
                                  <w:sz w:val="19"/>
                                  <w:szCs w:val="19"/>
                                  <w:lang w:val="en-US" w:eastAsia="en-US"/>
                                </w:rPr>
                                <w:t>(0, 999</w:t>
                              </w:r>
                              <w:proofErr w:type="gramStart"/>
                              <w:r>
                                <w:rPr>
                                  <w:rFonts w:ascii="Consolas" w:eastAsiaTheme="minorHAnsi" w:hAnsi="Consolas" w:cs="Consolas"/>
                                  <w:color w:val="000000"/>
                                  <w:sz w:val="19"/>
                                  <w:szCs w:val="19"/>
                                  <w:lang w:val="en-US" w:eastAsia="en-US"/>
                                </w:rPr>
                                <w:t>);</w:t>
                              </w:r>
                              <w:proofErr w:type="gramEnd"/>
                            </w:p>
                            <w:p w14:paraId="63A88D4E" w14:textId="77777777" w:rsidR="00F07932" w:rsidRDefault="00F07932" w:rsidP="00F079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generatedNums.Add</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rnd</w:t>
                              </w:r>
                              <w:proofErr w:type="spellEnd"/>
                              <w:proofErr w:type="gramStart"/>
                              <w:r>
                                <w:rPr>
                                  <w:rFonts w:ascii="Consolas" w:eastAsiaTheme="minorHAnsi" w:hAnsi="Consolas" w:cs="Consolas"/>
                                  <w:color w:val="000000"/>
                                  <w:sz w:val="19"/>
                                  <w:szCs w:val="19"/>
                                  <w:lang w:val="en-US" w:eastAsia="en-US"/>
                                </w:rPr>
                                <w:t>);</w:t>
                              </w:r>
                              <w:proofErr w:type="gramEnd"/>
                            </w:p>
                            <w:p w14:paraId="5441CBDE" w14:textId="77777777" w:rsidR="00F07932" w:rsidRDefault="00F07932" w:rsidP="00F079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PlayerPrefs.SetInt</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$"Score"</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CalculateScore</w:t>
                              </w:r>
                              <w:proofErr w:type="spellEnd"/>
                              <w:r>
                                <w:rPr>
                                  <w:rFonts w:ascii="Consolas" w:eastAsiaTheme="minorHAnsi" w:hAnsi="Consolas" w:cs="Consolas"/>
                                  <w:color w:val="000000"/>
                                  <w:sz w:val="19"/>
                                  <w:szCs w:val="19"/>
                                  <w:lang w:val="en-US" w:eastAsia="en-US"/>
                                </w:rPr>
                                <w:t>(</w:t>
                              </w:r>
                              <w:proofErr w:type="spellStart"/>
                              <w:proofErr w:type="gramStart"/>
                              <w:r>
                                <w:rPr>
                                  <w:rFonts w:ascii="Consolas" w:eastAsiaTheme="minorHAnsi" w:hAnsi="Consolas" w:cs="Consolas"/>
                                  <w:color w:val="000000"/>
                                  <w:sz w:val="19"/>
                                  <w:szCs w:val="19"/>
                                  <w:lang w:val="en-US" w:eastAsia="en-US"/>
                                </w:rPr>
                                <w:t>points,healthPoints</w:t>
                              </w:r>
                              <w:proofErr w:type="spellEnd"/>
                              <w:proofErr w:type="gramEnd"/>
                              <w:r>
                                <w:rPr>
                                  <w:rFonts w:ascii="Consolas" w:eastAsiaTheme="minorHAnsi" w:hAnsi="Consolas" w:cs="Consolas"/>
                                  <w:color w:val="000000"/>
                                  <w:sz w:val="19"/>
                                  <w:szCs w:val="19"/>
                                  <w:lang w:val="en-US" w:eastAsia="en-US"/>
                                </w:rPr>
                                <w:t>));</w:t>
                              </w:r>
                            </w:p>
                            <w:p w14:paraId="7B36D804" w14:textId="77777777" w:rsidR="00F07932" w:rsidRDefault="00F07932" w:rsidP="00F079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rnd</w:t>
                              </w:r>
                              <w:proofErr w:type="spellEnd"/>
                              <w:r>
                                <w:rPr>
                                  <w:rFonts w:ascii="Consolas" w:eastAsiaTheme="minorHAnsi" w:hAnsi="Consolas" w:cs="Consolas"/>
                                  <w:color w:val="000000"/>
                                  <w:sz w:val="19"/>
                                  <w:szCs w:val="19"/>
                                  <w:lang w:val="en-US" w:eastAsia="en-US"/>
                                </w:rPr>
                                <w:t>+</w:t>
                              </w:r>
                              <w:proofErr w:type="gramStart"/>
                              <w:r>
                                <w:rPr>
                                  <w:rFonts w:ascii="Consolas" w:eastAsiaTheme="minorHAnsi" w:hAnsi="Consolas" w:cs="Consolas"/>
                                  <w:color w:val="000000"/>
                                  <w:sz w:val="19"/>
                                  <w:szCs w:val="19"/>
                                  <w:lang w:val="en-US" w:eastAsia="en-US"/>
                                </w:rPr>
                                <w:t>+;</w:t>
                              </w:r>
                              <w:proofErr w:type="gramEnd"/>
                            </w:p>
                            <w:p w14:paraId="0209FF87" w14:textId="77777777" w:rsidR="00F07932" w:rsidRDefault="00F07932" w:rsidP="00F079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49C8B13" w14:textId="77777777" w:rsidR="00F07932" w:rsidRDefault="00F07932" w:rsidP="00F079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loadScores</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1490381E" w14:textId="77777777" w:rsidR="00F07932" w:rsidRDefault="00F07932" w:rsidP="00F079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BC583B4" w14:textId="77777777" w:rsidR="00F07932" w:rsidRDefault="00F07932" w:rsidP="00F079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score1 = </w:t>
                              </w:r>
                              <w:proofErr w:type="spellStart"/>
                              <w:r>
                                <w:rPr>
                                  <w:rFonts w:ascii="Consolas" w:eastAsiaTheme="minorHAnsi" w:hAnsi="Consolas" w:cs="Consolas"/>
                                  <w:color w:val="000000"/>
                                  <w:sz w:val="19"/>
                                  <w:szCs w:val="19"/>
                                  <w:lang w:val="en-US" w:eastAsia="en-US"/>
                                </w:rPr>
                                <w:t>PlayerPrefs.GetInt</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"Score718"</w:t>
                              </w:r>
                              <w:proofErr w:type="gramStart"/>
                              <w:r>
                                <w:rPr>
                                  <w:rFonts w:ascii="Consolas" w:eastAsiaTheme="minorHAnsi" w:hAnsi="Consolas" w:cs="Consolas"/>
                                  <w:color w:val="000000"/>
                                  <w:sz w:val="19"/>
                                  <w:szCs w:val="19"/>
                                  <w:lang w:val="en-US" w:eastAsia="en-US"/>
                                </w:rPr>
                                <w:t>);</w:t>
                              </w:r>
                              <w:proofErr w:type="gramEnd"/>
                            </w:p>
                            <w:p w14:paraId="635A820E" w14:textId="77777777" w:rsidR="00F07932" w:rsidRDefault="00F07932" w:rsidP="00F079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scorefromDBText.text</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 xml:space="preserve">$"Your score from DB = </w:t>
                              </w:r>
                              <w:r>
                                <w:rPr>
                                  <w:rFonts w:ascii="Consolas" w:eastAsiaTheme="minorHAnsi" w:hAnsi="Consolas" w:cs="Consolas"/>
                                  <w:color w:val="000000"/>
                                  <w:sz w:val="19"/>
                                  <w:szCs w:val="19"/>
                                  <w:lang w:val="en-US" w:eastAsia="en-US"/>
                                </w:rPr>
                                <w:t>{score1}</w:t>
                              </w:r>
                              <w:proofErr w:type="gramStart"/>
                              <w:r>
                                <w:rPr>
                                  <w:rFonts w:ascii="Consolas" w:eastAsiaTheme="minorHAnsi" w:hAnsi="Consolas" w:cs="Consolas"/>
                                  <w:color w:val="A31515"/>
                                  <w:sz w:val="19"/>
                                  <w:szCs w:val="19"/>
                                  <w:lang w:val="en-US" w:eastAsia="en-US"/>
                                </w:rPr>
                                <w:t>"</w:t>
                              </w:r>
                              <w:r>
                                <w:rPr>
                                  <w:rFonts w:ascii="Consolas" w:eastAsiaTheme="minorHAnsi" w:hAnsi="Consolas" w:cs="Consolas"/>
                                  <w:color w:val="000000"/>
                                  <w:sz w:val="19"/>
                                  <w:szCs w:val="19"/>
                                  <w:lang w:val="en-US" w:eastAsia="en-US"/>
                                </w:rPr>
                                <w:t>;</w:t>
                              </w:r>
                              <w:proofErr w:type="gramEnd"/>
                            </w:p>
                            <w:p w14:paraId="087925CE" w14:textId="7CBEED4C" w:rsidR="00F07932" w:rsidRDefault="00F07932" w:rsidP="00F079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3A2711F" w14:textId="49DA9D7C" w:rsidR="00F07932" w:rsidRDefault="00F07932" w:rsidP="00F07932">
                              <w:pPr>
                                <w:autoSpaceDE w:val="0"/>
                                <w:autoSpaceDN w:val="0"/>
                                <w:adjustRightInd w:val="0"/>
                                <w:rPr>
                                  <w:rFonts w:ascii="Consolas" w:eastAsiaTheme="minorHAnsi" w:hAnsi="Consolas" w:cs="Consolas"/>
                                  <w:color w:val="000000"/>
                                  <w:sz w:val="19"/>
                                  <w:szCs w:val="19"/>
                                  <w:lang w:val="en-US" w:eastAsia="en-US"/>
                                </w:rPr>
                              </w:pPr>
                            </w:p>
                            <w:p w14:paraId="62D8751D" w14:textId="77777777" w:rsidR="00F07932" w:rsidRPr="00193744" w:rsidRDefault="00F07932" w:rsidP="00F07932">
                              <w:pPr>
                                <w:autoSpaceDE w:val="0"/>
                                <w:autoSpaceDN w:val="0"/>
                                <w:adjustRightInd w:val="0"/>
                                <w:rPr>
                                  <w:rFonts w:ascii="Consolas" w:eastAsiaTheme="minorHAnsi" w:hAnsi="Consolas" w:cs="Consolas"/>
                                  <w:color w:val="000000"/>
                                  <w:sz w:val="19"/>
                                  <w:szCs w:val="19"/>
                                  <w:lang w:val="en-US" w:eastAsia="en-US"/>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2F4B516" id="_x0000_s1149" style="width:435.6pt;height:277.8pt;mso-position-horizontal-relative:char;mso-position-vertical-relative:line" coordsize="59545,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">
                <v:rect id="Прямоугольник 16" o:spid="_x0000_s1150" style="position:absolute;width:59545;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" fillcolor="#d9e2f3 [660]" strokecolor="#cfcdcd [2894]" strokeweight="1pt"/>
                <v:shape id="Надпись 17" o:spid="_x0000_s1151" type="#_x0000_t202" style="position:absolute;left:1528;top:168;width:54877;height:879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" fillcolor="white [3201]" strokeweight=".5pt">
                  <v:textbox>
                    <w:txbxContent>
                      <w:p w14:paraId="0857F83E" w14:textId="77777777" w:rsidR="00F07932" w:rsidRDefault="00F07932" w:rsidP="00F079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SaveScore</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31DB291B" w14:textId="77777777" w:rsidR="00F07932" w:rsidRDefault="00F07932" w:rsidP="00F079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FC4CEB2" w14:textId="77777777" w:rsidR="00F07932" w:rsidRDefault="00F07932" w:rsidP="00F079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generatedNums</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List&lt;</w:t>
                        </w:r>
                        <w:r>
                          <w:rPr>
                            <w:rFonts w:ascii="Consolas" w:eastAsiaTheme="minorHAnsi" w:hAnsi="Consolas" w:cs="Consolas"/>
                            <w:color w:val="0000FF"/>
                            <w:sz w:val="19"/>
                            <w:szCs w:val="19"/>
                            <w:lang w:val="en-US" w:eastAsia="en-US"/>
                          </w:rPr>
                          <w:t>int</w:t>
                        </w:r>
                        <w:proofErr w:type="gramStart"/>
                        <w:r>
                          <w:rPr>
                            <w:rFonts w:ascii="Consolas" w:eastAsiaTheme="minorHAnsi" w:hAnsi="Consolas" w:cs="Consolas"/>
                            <w:color w:val="000000"/>
                            <w:sz w:val="19"/>
                            <w:szCs w:val="19"/>
                            <w:lang w:val="en-US" w:eastAsia="en-US"/>
                          </w:rPr>
                          <w:t>&gt;(</w:t>
                        </w:r>
                        <w:proofErr w:type="gramEnd"/>
                        <w:r>
                          <w:rPr>
                            <w:rFonts w:ascii="Consolas" w:eastAsiaTheme="minorHAnsi" w:hAnsi="Consolas" w:cs="Consolas"/>
                            <w:color w:val="000000"/>
                            <w:sz w:val="19"/>
                            <w:szCs w:val="19"/>
                            <w:lang w:val="en-US" w:eastAsia="en-US"/>
                          </w:rPr>
                          <w:t>);</w:t>
                        </w:r>
                      </w:p>
                      <w:p w14:paraId="7C3A4CFD" w14:textId="77777777" w:rsidR="00F07932" w:rsidRDefault="00F07932" w:rsidP="00F079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rnd</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Random.Range</w:t>
                        </w:r>
                        <w:proofErr w:type="spellEnd"/>
                        <w:r>
                          <w:rPr>
                            <w:rFonts w:ascii="Consolas" w:eastAsiaTheme="minorHAnsi" w:hAnsi="Consolas" w:cs="Consolas"/>
                            <w:color w:val="000000"/>
                            <w:sz w:val="19"/>
                            <w:szCs w:val="19"/>
                            <w:lang w:val="en-US" w:eastAsia="en-US"/>
                          </w:rPr>
                          <w:t>(0, 999</w:t>
                        </w:r>
                        <w:proofErr w:type="gramStart"/>
                        <w:r>
                          <w:rPr>
                            <w:rFonts w:ascii="Consolas" w:eastAsiaTheme="minorHAnsi" w:hAnsi="Consolas" w:cs="Consolas"/>
                            <w:color w:val="000000"/>
                            <w:sz w:val="19"/>
                            <w:szCs w:val="19"/>
                            <w:lang w:val="en-US" w:eastAsia="en-US"/>
                          </w:rPr>
                          <w:t>);</w:t>
                        </w:r>
                        <w:proofErr w:type="gramEnd"/>
                      </w:p>
                      <w:p w14:paraId="63A88D4E" w14:textId="77777777" w:rsidR="00F07932" w:rsidRDefault="00F07932" w:rsidP="00F079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generatedNums.Add</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rnd</w:t>
                        </w:r>
                        <w:proofErr w:type="spellEnd"/>
                        <w:proofErr w:type="gramStart"/>
                        <w:r>
                          <w:rPr>
                            <w:rFonts w:ascii="Consolas" w:eastAsiaTheme="minorHAnsi" w:hAnsi="Consolas" w:cs="Consolas"/>
                            <w:color w:val="000000"/>
                            <w:sz w:val="19"/>
                            <w:szCs w:val="19"/>
                            <w:lang w:val="en-US" w:eastAsia="en-US"/>
                          </w:rPr>
                          <w:t>);</w:t>
                        </w:r>
                        <w:proofErr w:type="gramEnd"/>
                      </w:p>
                      <w:p w14:paraId="5441CBDE" w14:textId="77777777" w:rsidR="00F07932" w:rsidRDefault="00F07932" w:rsidP="00F079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PlayerPrefs.SetInt</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$"Score"</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CalculateScore</w:t>
                        </w:r>
                        <w:proofErr w:type="spellEnd"/>
                        <w:r>
                          <w:rPr>
                            <w:rFonts w:ascii="Consolas" w:eastAsiaTheme="minorHAnsi" w:hAnsi="Consolas" w:cs="Consolas"/>
                            <w:color w:val="000000"/>
                            <w:sz w:val="19"/>
                            <w:szCs w:val="19"/>
                            <w:lang w:val="en-US" w:eastAsia="en-US"/>
                          </w:rPr>
                          <w:t>(</w:t>
                        </w:r>
                        <w:proofErr w:type="spellStart"/>
                        <w:proofErr w:type="gramStart"/>
                        <w:r>
                          <w:rPr>
                            <w:rFonts w:ascii="Consolas" w:eastAsiaTheme="minorHAnsi" w:hAnsi="Consolas" w:cs="Consolas"/>
                            <w:color w:val="000000"/>
                            <w:sz w:val="19"/>
                            <w:szCs w:val="19"/>
                            <w:lang w:val="en-US" w:eastAsia="en-US"/>
                          </w:rPr>
                          <w:t>points,healthPoints</w:t>
                        </w:r>
                        <w:proofErr w:type="spellEnd"/>
                        <w:proofErr w:type="gramEnd"/>
                        <w:r>
                          <w:rPr>
                            <w:rFonts w:ascii="Consolas" w:eastAsiaTheme="minorHAnsi" w:hAnsi="Consolas" w:cs="Consolas"/>
                            <w:color w:val="000000"/>
                            <w:sz w:val="19"/>
                            <w:szCs w:val="19"/>
                            <w:lang w:val="en-US" w:eastAsia="en-US"/>
                          </w:rPr>
                          <w:t>));</w:t>
                        </w:r>
                      </w:p>
                      <w:p w14:paraId="7B36D804" w14:textId="77777777" w:rsidR="00F07932" w:rsidRDefault="00F07932" w:rsidP="00F079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rnd</w:t>
                        </w:r>
                        <w:proofErr w:type="spellEnd"/>
                        <w:r>
                          <w:rPr>
                            <w:rFonts w:ascii="Consolas" w:eastAsiaTheme="minorHAnsi" w:hAnsi="Consolas" w:cs="Consolas"/>
                            <w:color w:val="000000"/>
                            <w:sz w:val="19"/>
                            <w:szCs w:val="19"/>
                            <w:lang w:val="en-US" w:eastAsia="en-US"/>
                          </w:rPr>
                          <w:t>+</w:t>
                        </w:r>
                        <w:proofErr w:type="gramStart"/>
                        <w:r>
                          <w:rPr>
                            <w:rFonts w:ascii="Consolas" w:eastAsiaTheme="minorHAnsi" w:hAnsi="Consolas" w:cs="Consolas"/>
                            <w:color w:val="000000"/>
                            <w:sz w:val="19"/>
                            <w:szCs w:val="19"/>
                            <w:lang w:val="en-US" w:eastAsia="en-US"/>
                          </w:rPr>
                          <w:t>+;</w:t>
                        </w:r>
                        <w:proofErr w:type="gramEnd"/>
                      </w:p>
                      <w:p w14:paraId="0209FF87" w14:textId="77777777" w:rsidR="00F07932" w:rsidRDefault="00F07932" w:rsidP="00F079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49C8B13" w14:textId="77777777" w:rsidR="00F07932" w:rsidRDefault="00F07932" w:rsidP="00F079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loadScores</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1490381E" w14:textId="77777777" w:rsidR="00F07932" w:rsidRDefault="00F07932" w:rsidP="00F079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BC583B4" w14:textId="77777777" w:rsidR="00F07932" w:rsidRDefault="00F07932" w:rsidP="00F079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score1 = </w:t>
                        </w:r>
                        <w:proofErr w:type="spellStart"/>
                        <w:r>
                          <w:rPr>
                            <w:rFonts w:ascii="Consolas" w:eastAsiaTheme="minorHAnsi" w:hAnsi="Consolas" w:cs="Consolas"/>
                            <w:color w:val="000000"/>
                            <w:sz w:val="19"/>
                            <w:szCs w:val="19"/>
                            <w:lang w:val="en-US" w:eastAsia="en-US"/>
                          </w:rPr>
                          <w:t>PlayerPrefs.GetInt</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"Score718"</w:t>
                        </w:r>
                        <w:proofErr w:type="gramStart"/>
                        <w:r>
                          <w:rPr>
                            <w:rFonts w:ascii="Consolas" w:eastAsiaTheme="minorHAnsi" w:hAnsi="Consolas" w:cs="Consolas"/>
                            <w:color w:val="000000"/>
                            <w:sz w:val="19"/>
                            <w:szCs w:val="19"/>
                            <w:lang w:val="en-US" w:eastAsia="en-US"/>
                          </w:rPr>
                          <w:t>);</w:t>
                        </w:r>
                        <w:proofErr w:type="gramEnd"/>
                      </w:p>
                      <w:p w14:paraId="635A820E" w14:textId="77777777" w:rsidR="00F07932" w:rsidRDefault="00F07932" w:rsidP="00F079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scorefromDBText.text</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 xml:space="preserve">$"Your score from DB = </w:t>
                        </w:r>
                        <w:r>
                          <w:rPr>
                            <w:rFonts w:ascii="Consolas" w:eastAsiaTheme="minorHAnsi" w:hAnsi="Consolas" w:cs="Consolas"/>
                            <w:color w:val="000000"/>
                            <w:sz w:val="19"/>
                            <w:szCs w:val="19"/>
                            <w:lang w:val="en-US" w:eastAsia="en-US"/>
                          </w:rPr>
                          <w:t>{score1}</w:t>
                        </w:r>
                        <w:proofErr w:type="gramStart"/>
                        <w:r>
                          <w:rPr>
                            <w:rFonts w:ascii="Consolas" w:eastAsiaTheme="minorHAnsi" w:hAnsi="Consolas" w:cs="Consolas"/>
                            <w:color w:val="A31515"/>
                            <w:sz w:val="19"/>
                            <w:szCs w:val="19"/>
                            <w:lang w:val="en-US" w:eastAsia="en-US"/>
                          </w:rPr>
                          <w:t>"</w:t>
                        </w:r>
                        <w:r>
                          <w:rPr>
                            <w:rFonts w:ascii="Consolas" w:eastAsiaTheme="minorHAnsi" w:hAnsi="Consolas" w:cs="Consolas"/>
                            <w:color w:val="000000"/>
                            <w:sz w:val="19"/>
                            <w:szCs w:val="19"/>
                            <w:lang w:val="en-US" w:eastAsia="en-US"/>
                          </w:rPr>
                          <w:t>;</w:t>
                        </w:r>
                        <w:proofErr w:type="gramEnd"/>
                      </w:p>
                      <w:p w14:paraId="087925CE" w14:textId="7CBEED4C" w:rsidR="00F07932" w:rsidRDefault="00F07932" w:rsidP="00F079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3A2711F" w14:textId="49DA9D7C" w:rsidR="00F07932" w:rsidRDefault="00F07932" w:rsidP="00F07932">
                        <w:pPr>
                          <w:autoSpaceDE w:val="0"/>
                          <w:autoSpaceDN w:val="0"/>
                          <w:adjustRightInd w:val="0"/>
                          <w:rPr>
                            <w:rFonts w:ascii="Consolas" w:eastAsiaTheme="minorHAnsi" w:hAnsi="Consolas" w:cs="Consolas"/>
                            <w:color w:val="000000"/>
                            <w:sz w:val="19"/>
                            <w:szCs w:val="19"/>
                            <w:lang w:val="en-US" w:eastAsia="en-US"/>
                          </w:rPr>
                        </w:pPr>
                      </w:p>
                      <w:p w14:paraId="62D8751D" w14:textId="77777777" w:rsidR="00F07932" w:rsidRPr="00193744" w:rsidRDefault="00F07932" w:rsidP="00F07932">
                        <w:pPr>
                          <w:autoSpaceDE w:val="0"/>
                          <w:autoSpaceDN w:val="0"/>
                          <w:adjustRightInd w:val="0"/>
                          <w:rPr>
                            <w:rFonts w:ascii="Consolas" w:eastAsiaTheme="minorHAnsi" w:hAnsi="Consolas" w:cs="Consolas"/>
                            <w:color w:val="000000"/>
                            <w:sz w:val="19"/>
                            <w:szCs w:val="19"/>
                            <w:lang w:val="en-US" w:eastAsia="en-US"/>
                          </w:rPr>
                        </w:pPr>
                      </w:p>
                    </w:txbxContent>
                  </v:textbox>
                </v:shape>
                <w10:anchorlock/>
              </v:group>
            </w:pict>
          </mc:Fallback>
        </mc:AlternateContent>
      </w:r>
    </w:p>
    <w:p w14:paraId="514E0B5B" w14:textId="5D9A4609" w:rsidR="00F07932" w:rsidRDefault="00F07932" w:rsidP="00F07932">
      <w:pPr>
        <w:pStyle w:val="Antrat"/>
        <w:jc w:val="center"/>
      </w:pPr>
      <w:bookmarkStart w:id="98" w:name="_Toc72692510"/>
      <w:proofErr w:type="spellStart"/>
      <w:r>
        <w:t>Table</w:t>
      </w:r>
      <w:proofErr w:type="spellEnd"/>
      <w:r>
        <w:t xml:space="preserve"> </w:t>
      </w:r>
      <w:r>
        <w:fldChar w:fldCharType="begin"/>
      </w:r>
      <w:r>
        <w:instrText xml:space="preserve"> SEQ Table \* ARABIC </w:instrText>
      </w:r>
      <w:r>
        <w:fldChar w:fldCharType="separate"/>
      </w:r>
      <w:r w:rsidR="00071371">
        <w:rPr>
          <w:noProof/>
        </w:rPr>
        <w:t>24</w:t>
      </w:r>
      <w:r>
        <w:fldChar w:fldCharType="end"/>
      </w:r>
      <w:r>
        <w:t xml:space="preserve"> </w:t>
      </w:r>
      <w:proofErr w:type="spellStart"/>
      <w:r>
        <w:t>Defense</w:t>
      </w:r>
      <w:proofErr w:type="spellEnd"/>
      <w:r>
        <w:t xml:space="preserve"> </w:t>
      </w:r>
      <w:proofErr w:type="spellStart"/>
      <w:r>
        <w:t>task</w:t>
      </w:r>
      <w:bookmarkEnd w:id="98"/>
      <w:proofErr w:type="spellEnd"/>
    </w:p>
    <w:p w14:paraId="0B56FB55" w14:textId="7745B49F" w:rsidR="00F07932" w:rsidRDefault="00F07932" w:rsidP="00F07932">
      <w:pPr>
        <w:rPr>
          <w:lang w:val="en-US"/>
        </w:rPr>
      </w:pPr>
    </w:p>
    <w:p w14:paraId="482F1F2A" w14:textId="77777777" w:rsidR="00F07932" w:rsidRPr="00990400" w:rsidRDefault="00F07932" w:rsidP="00F07932">
      <w:pPr>
        <w:rPr>
          <w:lang w:val="en-US"/>
        </w:rPr>
      </w:pPr>
    </w:p>
    <w:p w14:paraId="10B0F5DE" w14:textId="77777777" w:rsidR="00F07932" w:rsidRPr="00F07932" w:rsidRDefault="00F07932" w:rsidP="00F07932">
      <w:pPr>
        <w:rPr>
          <w:lang w:val="lt-LT" w:eastAsia="lt-LT"/>
        </w:rPr>
      </w:pPr>
    </w:p>
    <w:p w14:paraId="5FDF8225" w14:textId="77777777" w:rsidR="00A12E85" w:rsidRPr="00990400" w:rsidRDefault="00A12E85" w:rsidP="00A12E85">
      <w:pPr>
        <w:rPr>
          <w:lang w:val="en-US"/>
        </w:rPr>
      </w:pPr>
    </w:p>
    <w:p w14:paraId="5AE76644" w14:textId="77777777" w:rsidR="00351208" w:rsidRPr="00990400" w:rsidRDefault="00351208" w:rsidP="00A12E85">
      <w:pPr>
        <w:pStyle w:val="Antrat"/>
        <w:rPr>
          <w:lang w:val="en-US"/>
        </w:rPr>
      </w:pPr>
    </w:p>
    <w:p w14:paraId="70D4BAA2" w14:textId="77777777" w:rsidR="00351208" w:rsidRPr="00990400" w:rsidRDefault="00351208" w:rsidP="00351208">
      <w:pPr>
        <w:rPr>
          <w:lang w:val="en-US"/>
        </w:rPr>
      </w:pPr>
    </w:p>
    <w:p w14:paraId="5D8C715C" w14:textId="77777777" w:rsidR="00F07932" w:rsidRDefault="00F07932" w:rsidP="00F07932">
      <w:pPr>
        <w:keepNext/>
        <w:jc w:val="center"/>
      </w:pPr>
      <w:r w:rsidRPr="00990400">
        <w:rPr>
          <w:noProof/>
          <w:lang w:val="en-US"/>
        </w:rPr>
        <mc:AlternateContent>
          <mc:Choice Requires="wpg">
            <w:drawing>
              <wp:inline distT="0" distB="0" distL="0" distR="0" wp14:anchorId="0B1C5F6A" wp14:editId="02F69D35">
                <wp:extent cx="4095750" cy="1333500"/>
                <wp:effectExtent l="0" t="0" r="19050" b="19050"/>
                <wp:docPr id="32" name="Группа 38"/>
                <wp:cNvGraphicFramePr/>
                <a:graphic xmlns:a="http://schemas.openxmlformats.org/drawingml/2006/main">
                  <a:graphicData uri="http://schemas.microsoft.com/office/word/2010/wordprocessingGroup">
                    <wpg:wgp>
                      <wpg:cNvGrpSpPr/>
                      <wpg:grpSpPr>
                        <a:xfrm>
                          <a:off x="0" y="0"/>
                          <a:ext cx="4095750" cy="1333500"/>
                          <a:chOff x="0" y="0"/>
                          <a:chExt cx="3353158" cy="1732402"/>
                        </a:xfrm>
                      </wpg:grpSpPr>
                      <wps:wsp>
                        <wps:cNvPr id="33" name="Прямоугольник 39"/>
                        <wps:cNvSpPr/>
                        <wps:spPr>
                          <a:xfrm>
                            <a:off x="0" y="0"/>
                            <a:ext cx="3353158" cy="1732402"/>
                          </a:xfrm>
                          <a:prstGeom prst="rect">
                            <a:avLst/>
                          </a:prstGeom>
                          <a:solidFill>
                            <a:schemeClr val="bg1">
                              <a:lumMod val="75000"/>
                            </a:schemeClr>
                          </a:solidFill>
                          <a:ln>
                            <a:solidFill>
                              <a:schemeClr val="tx1">
                                <a:lumMod val="50000"/>
                                <a:lumOff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Надпись 40"/>
                        <wps:cNvSpPr txBox="1"/>
                        <wps:spPr>
                          <a:xfrm>
                            <a:off x="71533" y="29337"/>
                            <a:ext cx="3118697" cy="1681255"/>
                          </a:xfrm>
                          <a:prstGeom prst="rect">
                            <a:avLst/>
                          </a:prstGeom>
                          <a:solidFill>
                            <a:schemeClr val="lt1"/>
                          </a:solidFill>
                          <a:ln w="6350">
                            <a:solidFill>
                              <a:prstClr val="black"/>
                            </a:solidFill>
                          </a:ln>
                        </wps:spPr>
                        <wps:txbx>
                          <w:txbxContent>
                            <w:p w14:paraId="31BD195C" w14:textId="459FEE41" w:rsidR="00F07932" w:rsidRPr="00C97685" w:rsidRDefault="00F07932" w:rsidP="00F07932">
                              <w:pPr>
                                <w:jc w:val="center"/>
                                <w:rPr>
                                  <w:lang w:val="en-US"/>
                                </w:rPr>
                              </w:pPr>
                              <w:r>
                                <w:rPr>
                                  <w:noProof/>
                                </w:rPr>
                                <w:drawing>
                                  <wp:inline distT="0" distB="0" distL="0" distR="0" wp14:anchorId="23841579" wp14:editId="1D387EFA">
                                    <wp:extent cx="3619048" cy="1104762"/>
                                    <wp:effectExtent l="0" t="0" r="635" b="635"/>
                                    <wp:docPr id="1400703364" name="Paveikslėlis 1400703364"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64" name="Paveikslėlis 1400703364" descr="Paveikslėlis, kuriame yra žinutė&#10;&#10;Automatiškai sugeneruotas aprašymas"/>
                                            <pic:cNvPicPr/>
                                          </pic:nvPicPr>
                                          <pic:blipFill>
                                            <a:blip r:embed="rId46"/>
                                            <a:stretch>
                                              <a:fillRect/>
                                            </a:stretch>
                                          </pic:blipFill>
                                          <pic:spPr>
                                            <a:xfrm>
                                              <a:off x="0" y="0"/>
                                              <a:ext cx="3619048" cy="1104762"/>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B1C5F6A" id="_x0000_s1152" style="width:322.5pt;height:105pt;mso-position-horizontal-relative:char;mso-position-vertical-relative:line" coordsize="33531,17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">
                <v:rect id="Прямоугольник 39" o:spid="_x0000_s1153" style="position:absolute;width:33531;height:17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" fillcolor="#bfbfbf [2412]" strokecolor="gray [1629]" strokeweight="1pt"/>
                <v:shape id="Надпись 40" o:spid="_x0000_s1154" type="#_x0000_t202" style="position:absolute;left:715;top:293;width:31187;height:168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" fillcolor="white [3201]" strokeweight=".5pt">
                  <v:textbox>
                    <w:txbxContent>
                      <w:p w14:paraId="31BD195C" w14:textId="459FEE41" w:rsidR="00F07932" w:rsidRPr="00C97685" w:rsidRDefault="00F07932" w:rsidP="00F07932">
                        <w:pPr>
                          <w:jc w:val="center"/>
                          <w:rPr>
                            <w:lang w:val="en-US"/>
                          </w:rPr>
                        </w:pPr>
                        <w:r>
                          <w:rPr>
                            <w:noProof/>
                          </w:rPr>
                          <w:drawing>
                            <wp:inline distT="0" distB="0" distL="0" distR="0" wp14:anchorId="23841579" wp14:editId="1D387EFA">
                              <wp:extent cx="3619048" cy="1104762"/>
                              <wp:effectExtent l="0" t="0" r="635" b="635"/>
                              <wp:docPr id="1400703364" name="Paveikslėlis 1400703364"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64" name="Paveikslėlis 1400703364" descr="Paveikslėlis, kuriame yra žinutė&#10;&#10;Automatiškai sugeneruotas aprašymas"/>
                                      <pic:cNvPicPr/>
                                    </pic:nvPicPr>
                                    <pic:blipFill>
                                      <a:blip r:embed="rId47"/>
                                      <a:stretch>
                                        <a:fillRect/>
                                      </a:stretch>
                                    </pic:blipFill>
                                    <pic:spPr>
                                      <a:xfrm>
                                        <a:off x="0" y="0"/>
                                        <a:ext cx="3619048" cy="1104762"/>
                                      </a:xfrm>
                                      <a:prstGeom prst="rect">
                                        <a:avLst/>
                                      </a:prstGeom>
                                    </pic:spPr>
                                  </pic:pic>
                                </a:graphicData>
                              </a:graphic>
                            </wp:inline>
                          </w:drawing>
                        </w:r>
                      </w:p>
                    </w:txbxContent>
                  </v:textbox>
                </v:shape>
                <w10:anchorlock/>
              </v:group>
            </w:pict>
          </mc:Fallback>
        </mc:AlternateContent>
      </w:r>
    </w:p>
    <w:p w14:paraId="5A475FE9" w14:textId="7653307F" w:rsidR="00F07932" w:rsidRDefault="00F07932" w:rsidP="00F07932">
      <w:pPr>
        <w:pStyle w:val="Antrat"/>
        <w:jc w:val="center"/>
      </w:pPr>
      <w:bookmarkStart w:id="99" w:name="_Toc72692484"/>
      <w:proofErr w:type="spellStart"/>
      <w:r>
        <w:t>Figure</w:t>
      </w:r>
      <w:proofErr w:type="spellEnd"/>
      <w:r>
        <w:t xml:space="preserve"> </w:t>
      </w:r>
      <w:r>
        <w:fldChar w:fldCharType="begin"/>
      </w:r>
      <w:r>
        <w:instrText xml:space="preserve"> SEQ Figure \* ARABIC </w:instrText>
      </w:r>
      <w:r>
        <w:fldChar w:fldCharType="separate"/>
      </w:r>
      <w:r w:rsidR="00071371">
        <w:rPr>
          <w:noProof/>
        </w:rPr>
        <w:t>23</w:t>
      </w:r>
      <w:r>
        <w:fldChar w:fldCharType="end"/>
      </w:r>
      <w:r>
        <w:t xml:space="preserve"> </w:t>
      </w:r>
      <w:proofErr w:type="spellStart"/>
      <w:r>
        <w:t>Registry</w:t>
      </w:r>
      <w:proofErr w:type="spellEnd"/>
      <w:r>
        <w:t xml:space="preserve"> </w:t>
      </w:r>
      <w:proofErr w:type="spellStart"/>
      <w:r>
        <w:t>file</w:t>
      </w:r>
      <w:proofErr w:type="spellEnd"/>
      <w:r>
        <w:t xml:space="preserve"> </w:t>
      </w:r>
      <w:proofErr w:type="spellStart"/>
      <w:r>
        <w:t>with</w:t>
      </w:r>
      <w:proofErr w:type="spellEnd"/>
      <w:r>
        <w:t xml:space="preserve"> </w:t>
      </w:r>
      <w:proofErr w:type="spellStart"/>
      <w:r>
        <w:t>saved</w:t>
      </w:r>
      <w:proofErr w:type="spellEnd"/>
      <w:r>
        <w:t xml:space="preserve"> data</w:t>
      </w:r>
      <w:bookmarkEnd w:id="99"/>
    </w:p>
    <w:p w14:paraId="10EEF034" w14:textId="77777777" w:rsidR="00887FEA" w:rsidRPr="00990400" w:rsidRDefault="00887FEA">
      <w:pPr>
        <w:rPr>
          <w:color w:val="000000" w:themeColor="text1"/>
          <w:lang w:val="en-US"/>
        </w:rPr>
      </w:pPr>
      <w:r w:rsidRPr="00990400">
        <w:rPr>
          <w:lang w:val="en-US"/>
        </w:rPr>
        <w:br w:type="page"/>
      </w:r>
      <w:bookmarkStart w:id="100" w:name="_Toc72692459"/>
      <w:r w:rsidRPr="00990400">
        <w:rPr>
          <w:rStyle w:val="Antrat1Diagrama"/>
          <w:b/>
          <w:color w:val="000000" w:themeColor="text1"/>
          <w:lang w:val="en-US"/>
        </w:rPr>
        <w:lastRenderedPageBreak/>
        <w:t>User's manual</w:t>
      </w:r>
      <w:bookmarkEnd w:id="100"/>
      <w:r w:rsidRPr="00990400">
        <w:rPr>
          <w:color w:val="000000" w:themeColor="text1"/>
          <w:lang w:val="en-US"/>
        </w:rPr>
        <w:t xml:space="preserve"> </w:t>
      </w:r>
      <w:r w:rsidR="00EE7CA2">
        <w:rPr>
          <w:color w:val="000000" w:themeColor="text1"/>
          <w:lang w:val="en-US"/>
        </w:rPr>
        <w:t>(</w:t>
      </w:r>
      <w:r w:rsidR="002A0DAA">
        <w:rPr>
          <w:color w:val="000000" w:themeColor="text1"/>
          <w:lang w:val="en-US"/>
        </w:rPr>
        <w:t xml:space="preserve">for the </w:t>
      </w:r>
      <w:r w:rsidR="00EE7CA2">
        <w:rPr>
          <w:color w:val="000000" w:themeColor="text1"/>
          <w:lang w:val="en-US"/>
        </w:rPr>
        <w:t>Individual work</w:t>
      </w:r>
      <w:r w:rsidR="002A0DAA">
        <w:rPr>
          <w:color w:val="000000" w:themeColor="text1"/>
          <w:lang w:val="en-US"/>
        </w:rPr>
        <w:t xml:space="preserve"> </w:t>
      </w:r>
      <w:proofErr w:type="spellStart"/>
      <w:r w:rsidR="002A0DAA">
        <w:rPr>
          <w:color w:val="000000" w:themeColor="text1"/>
          <w:lang w:val="en-US"/>
        </w:rPr>
        <w:t>defence</w:t>
      </w:r>
      <w:proofErr w:type="spellEnd"/>
      <w:r w:rsidR="00EE7CA2">
        <w:rPr>
          <w:color w:val="000000" w:themeColor="text1"/>
          <w:lang w:val="en-US"/>
        </w:rPr>
        <w:t>)</w:t>
      </w:r>
    </w:p>
    <w:p w14:paraId="3981A467" w14:textId="77777777" w:rsidR="00887FEA" w:rsidRPr="00990400" w:rsidRDefault="00887FEA">
      <w:pPr>
        <w:rPr>
          <w:lang w:val="en-US"/>
        </w:rPr>
      </w:pPr>
    </w:p>
    <w:p w14:paraId="3D8CCF05" w14:textId="61E2893F" w:rsidR="00A944BE" w:rsidRPr="00A944BE" w:rsidRDefault="00887FEA" w:rsidP="00A944BE">
      <w:pPr>
        <w:jc w:val="both"/>
        <w:rPr>
          <w:rFonts w:asciiTheme="minorHAnsi" w:hAnsiTheme="minorHAnsi" w:cs="Arial"/>
          <w:i/>
          <w:color w:val="C45911" w:themeColor="accent2" w:themeShade="BF"/>
          <w:shd w:val="clear" w:color="auto" w:fill="FFFFFF"/>
          <w:lang w:val="en-US"/>
        </w:rPr>
      </w:pPr>
      <w:r w:rsidRPr="00A944BE">
        <w:rPr>
          <w:b/>
          <w:lang w:val="en-US"/>
        </w:rPr>
        <w:t>How to play?</w:t>
      </w:r>
      <w:r w:rsidRPr="00990400">
        <w:rPr>
          <w:lang w:val="en-US"/>
        </w:rPr>
        <w:t xml:space="preserve"> </w:t>
      </w:r>
      <w:r w:rsidR="001D5B61">
        <w:rPr>
          <w:rFonts w:asciiTheme="minorHAnsi" w:hAnsiTheme="minorHAnsi" w:cs="Arial"/>
          <w:i/>
          <w:color w:val="C45911" w:themeColor="accent2" w:themeShade="BF"/>
          <w:shd w:val="clear" w:color="auto" w:fill="FFFFFF"/>
          <w:lang w:val="en-US"/>
        </w:rPr>
        <w:t xml:space="preserve">The goal of the game is to find the ending platform (red) and collect as many as you can points / health points as fast as you can. </w:t>
      </w:r>
      <w:proofErr w:type="gramStart"/>
      <w:r w:rsidR="001D5B61">
        <w:rPr>
          <w:rFonts w:asciiTheme="minorHAnsi" w:hAnsiTheme="minorHAnsi" w:cs="Arial"/>
          <w:i/>
          <w:color w:val="C45911" w:themeColor="accent2" w:themeShade="BF"/>
          <w:shd w:val="clear" w:color="auto" w:fill="FFFFFF"/>
          <w:lang w:val="en-US"/>
        </w:rPr>
        <w:t>In order to</w:t>
      </w:r>
      <w:proofErr w:type="gramEnd"/>
      <w:r w:rsidR="001D5B61">
        <w:rPr>
          <w:rFonts w:asciiTheme="minorHAnsi" w:hAnsiTheme="minorHAnsi" w:cs="Arial"/>
          <w:i/>
          <w:color w:val="C45911" w:themeColor="accent2" w:themeShade="BF"/>
          <w:shd w:val="clear" w:color="auto" w:fill="FFFFFF"/>
          <w:lang w:val="en-US"/>
        </w:rPr>
        <w:t xml:space="preserve"> start the game, you need to press PLAY, or go to LEVELS and choose the level you wish to play.</w:t>
      </w:r>
    </w:p>
    <w:p w14:paraId="5DEED738" w14:textId="77777777" w:rsidR="00A944BE" w:rsidRDefault="00A944BE" w:rsidP="00A944BE">
      <w:pPr>
        <w:rPr>
          <w:rFonts w:ascii="Arial" w:hAnsi="Arial" w:cs="Arial"/>
          <w:color w:val="000000"/>
          <w:sz w:val="21"/>
          <w:szCs w:val="21"/>
          <w:shd w:val="clear" w:color="auto" w:fill="FFFFFF"/>
          <w:lang w:val="en-US"/>
        </w:rPr>
      </w:pPr>
    </w:p>
    <w:p w14:paraId="2EC36878" w14:textId="77777777" w:rsidR="00A944BE" w:rsidRDefault="00A944BE" w:rsidP="00A944BE">
      <w:pPr>
        <w:jc w:val="center"/>
        <w:rPr>
          <w:rFonts w:ascii="Arial" w:hAnsi="Arial" w:cs="Arial"/>
          <w:color w:val="000000"/>
          <w:sz w:val="21"/>
          <w:szCs w:val="21"/>
          <w:shd w:val="clear" w:color="auto" w:fill="FFFFFF"/>
          <w:lang w:val="en-US"/>
        </w:rPr>
      </w:pPr>
      <w:r w:rsidRPr="00990400">
        <w:rPr>
          <w:noProof/>
          <w:lang w:val="en-US"/>
        </w:rPr>
        <mc:AlternateContent>
          <mc:Choice Requires="wpg">
            <w:drawing>
              <wp:inline distT="0" distB="0" distL="0" distR="0" wp14:anchorId="577D4813" wp14:editId="3EB17198">
                <wp:extent cx="3009265" cy="1730479"/>
                <wp:effectExtent l="0" t="0" r="19685" b="22225"/>
                <wp:docPr id="26" name="Группа 26"/>
                <wp:cNvGraphicFramePr/>
                <a:graphic xmlns:a="http://schemas.openxmlformats.org/drawingml/2006/main">
                  <a:graphicData uri="http://schemas.microsoft.com/office/word/2010/wordprocessingGroup">
                    <wpg:wgp>
                      <wpg:cNvGrpSpPr/>
                      <wpg:grpSpPr>
                        <a:xfrm>
                          <a:off x="0" y="0"/>
                          <a:ext cx="3009265" cy="1730479"/>
                          <a:chOff x="-7732" y="45589"/>
                          <a:chExt cx="3409532" cy="1604753"/>
                        </a:xfrm>
                      </wpg:grpSpPr>
                      <wps:wsp>
                        <wps:cNvPr id="27" name="Прямоугольник 27"/>
                        <wps:cNvSpPr/>
                        <wps:spPr>
                          <a:xfrm>
                            <a:off x="0" y="45590"/>
                            <a:ext cx="3353158" cy="1604752"/>
                          </a:xfrm>
                          <a:prstGeom prst="rect">
                            <a:avLst/>
                          </a:prstGeom>
                          <a:solidFill>
                            <a:schemeClr val="bg1">
                              <a:lumMod val="75000"/>
                            </a:schemeClr>
                          </a:solidFill>
                          <a:ln>
                            <a:solidFill>
                              <a:schemeClr val="tx1">
                                <a:lumMod val="50000"/>
                                <a:lumOff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Надпись 28"/>
                        <wps:cNvSpPr txBox="1"/>
                        <wps:spPr>
                          <a:xfrm>
                            <a:off x="-7732" y="45589"/>
                            <a:ext cx="3409532" cy="1604657"/>
                          </a:xfrm>
                          <a:prstGeom prst="rect">
                            <a:avLst/>
                          </a:prstGeom>
                          <a:solidFill>
                            <a:schemeClr val="lt1"/>
                          </a:solidFill>
                          <a:ln w="6350">
                            <a:solidFill>
                              <a:prstClr val="black"/>
                            </a:solidFill>
                          </a:ln>
                        </wps:spPr>
                        <wps:txbx>
                          <w:txbxContent>
                            <w:p w14:paraId="193F1D4A" w14:textId="67E600AB" w:rsidR="002D0698" w:rsidRPr="00EE7CA2" w:rsidRDefault="001D5B61" w:rsidP="00A944BE">
                              <w:pPr>
                                <w:jc w:val="center"/>
                                <w:rPr>
                                  <w:sz w:val="20"/>
                                  <w:szCs w:val="20"/>
                                  <w:lang w:val="en-US"/>
                                </w:rPr>
                              </w:pPr>
                              <w:r>
                                <w:rPr>
                                  <w:noProof/>
                                </w:rPr>
                                <w:drawing>
                                  <wp:inline distT="0" distB="0" distL="0" distR="0" wp14:anchorId="7DB48CB0" wp14:editId="32D0A541">
                                    <wp:extent cx="2811438" cy="1646364"/>
                                    <wp:effectExtent l="0" t="0" r="8255" b="0"/>
                                    <wp:docPr id="1400703353" name="Paveikslėlis 1400703353"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53" name="Paveikslėlis 1400703353" descr="Paveikslėlis, kuriame yra žinutė&#10;&#10;Automatiškai sugeneruotas aprašymas"/>
                                            <pic:cNvPicPr/>
                                          </pic:nvPicPr>
                                          <pic:blipFill>
                                            <a:blip r:embed="rId48"/>
                                            <a:stretch>
                                              <a:fillRect/>
                                            </a:stretch>
                                          </pic:blipFill>
                                          <pic:spPr>
                                            <a:xfrm>
                                              <a:off x="0" y="0"/>
                                              <a:ext cx="2826533" cy="1655203"/>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77D4813" id="Группа 26" o:spid="_x0000_s1155" style="width:236.95pt;height:136.25pt;mso-position-horizontal-relative:char;mso-position-vertical-relative:line" coordorigin="-77,455" coordsize="34095,160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">
                <v:rect id="Прямоугольник 27" o:spid="_x0000_s1156" style="position:absolute;top:455;width:33531;height:16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" fillcolor="#bfbfbf [2412]" strokecolor="gray [1629]" strokeweight="1pt"/>
                <v:shape id="Надпись 28" o:spid="_x0000_s1157" type="#_x0000_t202" style="position:absolute;left:-77;top:455;width:34095;height:160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" fillcolor="white [3201]" strokeweight=".5pt">
                  <v:textbox>
                    <w:txbxContent>
                      <w:p w14:paraId="193F1D4A" w14:textId="67E600AB" w:rsidR="002D0698" w:rsidRPr="00EE7CA2" w:rsidRDefault="001D5B61" w:rsidP="00A944BE">
                        <w:pPr>
                          <w:jc w:val="center"/>
                          <w:rPr>
                            <w:sz w:val="20"/>
                            <w:szCs w:val="20"/>
                            <w:lang w:val="en-US"/>
                          </w:rPr>
                        </w:pPr>
                        <w:r>
                          <w:rPr>
                            <w:noProof/>
                          </w:rPr>
                          <w:drawing>
                            <wp:inline distT="0" distB="0" distL="0" distR="0" wp14:anchorId="7DB48CB0" wp14:editId="32D0A541">
                              <wp:extent cx="2811438" cy="1646364"/>
                              <wp:effectExtent l="0" t="0" r="8255" b="0"/>
                              <wp:docPr id="1400703353" name="Paveikslėlis 1400703353"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53" name="Paveikslėlis 1400703353" descr="Paveikslėlis, kuriame yra žinutė&#10;&#10;Automatiškai sugeneruotas aprašymas"/>
                                      <pic:cNvPicPr/>
                                    </pic:nvPicPr>
                                    <pic:blipFill>
                                      <a:blip r:embed="rId49"/>
                                      <a:stretch>
                                        <a:fillRect/>
                                      </a:stretch>
                                    </pic:blipFill>
                                    <pic:spPr>
                                      <a:xfrm>
                                        <a:off x="0" y="0"/>
                                        <a:ext cx="2826533" cy="1655203"/>
                                      </a:xfrm>
                                      <a:prstGeom prst="rect">
                                        <a:avLst/>
                                      </a:prstGeom>
                                    </pic:spPr>
                                  </pic:pic>
                                </a:graphicData>
                              </a:graphic>
                            </wp:inline>
                          </w:drawing>
                        </w:r>
                      </w:p>
                    </w:txbxContent>
                  </v:textbox>
                </v:shape>
                <w10:anchorlock/>
              </v:group>
            </w:pict>
          </mc:Fallback>
        </mc:AlternateContent>
      </w:r>
    </w:p>
    <w:p w14:paraId="198B975E" w14:textId="6E9F01A8" w:rsidR="00A944BE" w:rsidRDefault="00A944BE" w:rsidP="00A944BE">
      <w:pPr>
        <w:pStyle w:val="Antrat"/>
        <w:jc w:val="center"/>
        <w:rPr>
          <w:rFonts w:ascii="Arial" w:eastAsia="Times New Roman" w:hAnsi="Arial" w:cs="Arial"/>
          <w:color w:val="000000"/>
          <w:sz w:val="21"/>
          <w:szCs w:val="21"/>
          <w:shd w:val="clear" w:color="auto" w:fill="FFFFFF"/>
          <w:lang w:val="en-US" w:eastAsia="ru-RU"/>
        </w:rPr>
      </w:pPr>
      <w:bookmarkStart w:id="101" w:name="_Toc192411"/>
      <w:bookmarkStart w:id="102" w:name="_Toc65511805"/>
      <w:bookmarkStart w:id="103" w:name="_Toc72692485"/>
      <w:proofErr w:type="spellStart"/>
      <w:r>
        <w:t>Figure</w:t>
      </w:r>
      <w:proofErr w:type="spellEnd"/>
      <w:r>
        <w:t xml:space="preserve"> </w:t>
      </w:r>
      <w:r>
        <w:fldChar w:fldCharType="begin"/>
      </w:r>
      <w:r>
        <w:instrText xml:space="preserve"> SEQ Figure \* ARABIC </w:instrText>
      </w:r>
      <w:r>
        <w:fldChar w:fldCharType="separate"/>
      </w:r>
      <w:r w:rsidR="00071371">
        <w:rPr>
          <w:noProof/>
        </w:rPr>
        <w:t>24</w:t>
      </w:r>
      <w:r>
        <w:fldChar w:fldCharType="end"/>
      </w:r>
      <w:r>
        <w:t xml:space="preserve">. </w:t>
      </w:r>
      <w:bookmarkEnd w:id="101"/>
      <w:bookmarkEnd w:id="102"/>
      <w:r w:rsidR="001D5B61">
        <w:rPr>
          <w:b w:val="0"/>
          <w:lang w:val="en-US"/>
        </w:rPr>
        <w:t>Main Menu</w:t>
      </w:r>
      <w:bookmarkEnd w:id="103"/>
    </w:p>
    <w:p w14:paraId="1B3AA779" w14:textId="77777777" w:rsidR="00A944BE" w:rsidRDefault="00A944BE" w:rsidP="00A944BE">
      <w:pPr>
        <w:rPr>
          <w:rFonts w:ascii="Arial" w:hAnsi="Arial" w:cs="Arial"/>
          <w:color w:val="000000"/>
          <w:sz w:val="21"/>
          <w:szCs w:val="21"/>
          <w:shd w:val="clear" w:color="auto" w:fill="FFFFFF"/>
          <w:lang w:val="en-US"/>
        </w:rPr>
      </w:pPr>
    </w:p>
    <w:p w14:paraId="34379AE2" w14:textId="77777777" w:rsidR="00A944BE" w:rsidRDefault="00A944BE" w:rsidP="00A944BE">
      <w:pPr>
        <w:rPr>
          <w:rFonts w:ascii="Arial" w:hAnsi="Arial" w:cs="Arial"/>
          <w:color w:val="000000"/>
          <w:sz w:val="21"/>
          <w:szCs w:val="21"/>
          <w:shd w:val="clear" w:color="auto" w:fill="FFFFFF"/>
          <w:lang w:val="en-US"/>
        </w:rPr>
      </w:pPr>
    </w:p>
    <w:p w14:paraId="543DA658" w14:textId="23A3E467" w:rsidR="00A944BE" w:rsidRPr="00EE7CA2" w:rsidRDefault="001D5B61" w:rsidP="00A944BE">
      <w:pPr>
        <w:jc w:val="both"/>
        <w:rPr>
          <w:rFonts w:asciiTheme="minorHAnsi" w:hAnsiTheme="minorHAnsi"/>
          <w:i/>
          <w:color w:val="C45911" w:themeColor="accent2" w:themeShade="BF"/>
        </w:rPr>
      </w:pPr>
      <w:r>
        <w:rPr>
          <w:rFonts w:asciiTheme="minorHAnsi" w:hAnsiTheme="minorHAnsi" w:cs="Arial"/>
          <w:i/>
          <w:color w:val="C45911" w:themeColor="accent2" w:themeShade="BF"/>
          <w:shd w:val="clear" w:color="auto" w:fill="FFFFFF"/>
          <w:lang w:val="en-US"/>
        </w:rPr>
        <w:t>In the levels menu you can choose the level you wish to play. The higher the level, the larger the maze and the more enemies there are.</w:t>
      </w:r>
    </w:p>
    <w:p w14:paraId="5C235A6E" w14:textId="77777777" w:rsidR="00A944BE" w:rsidRDefault="00A944BE" w:rsidP="00A944BE">
      <w:pPr>
        <w:rPr>
          <w:rFonts w:ascii="Arial" w:hAnsi="Arial" w:cs="Arial"/>
          <w:color w:val="000000"/>
          <w:sz w:val="21"/>
          <w:szCs w:val="21"/>
          <w:shd w:val="clear" w:color="auto" w:fill="FFFFFF"/>
          <w:lang w:val="en-US"/>
        </w:rPr>
      </w:pPr>
    </w:p>
    <w:p w14:paraId="53510D58" w14:textId="77777777" w:rsidR="00A944BE" w:rsidRDefault="00A944BE" w:rsidP="00A944BE">
      <w:pPr>
        <w:jc w:val="center"/>
        <w:rPr>
          <w:rFonts w:ascii="Arial" w:hAnsi="Arial" w:cs="Arial"/>
          <w:color w:val="000000"/>
          <w:sz w:val="21"/>
          <w:szCs w:val="21"/>
          <w:shd w:val="clear" w:color="auto" w:fill="FFFFFF"/>
          <w:lang w:val="en-US"/>
        </w:rPr>
      </w:pPr>
      <w:r w:rsidRPr="00990400">
        <w:rPr>
          <w:noProof/>
          <w:lang w:val="en-US"/>
        </w:rPr>
        <mc:AlternateContent>
          <mc:Choice Requires="wpg">
            <w:drawing>
              <wp:inline distT="0" distB="0" distL="0" distR="0" wp14:anchorId="2EE7D901" wp14:editId="45A5DF7D">
                <wp:extent cx="2969345" cy="1460310"/>
                <wp:effectExtent l="0" t="0" r="21590" b="26035"/>
                <wp:docPr id="29" name="Группа 29"/>
                <wp:cNvGraphicFramePr/>
                <a:graphic xmlns:a="http://schemas.openxmlformats.org/drawingml/2006/main">
                  <a:graphicData uri="http://schemas.microsoft.com/office/word/2010/wordprocessingGroup">
                    <wpg:wgp>
                      <wpg:cNvGrpSpPr/>
                      <wpg:grpSpPr>
                        <a:xfrm>
                          <a:off x="0" y="0"/>
                          <a:ext cx="2969345" cy="1460310"/>
                          <a:chOff x="0" y="0"/>
                          <a:chExt cx="3353158" cy="1597759"/>
                        </a:xfrm>
                      </wpg:grpSpPr>
                      <wps:wsp>
                        <wps:cNvPr id="30" name="Прямоугольник 30"/>
                        <wps:cNvSpPr/>
                        <wps:spPr>
                          <a:xfrm>
                            <a:off x="0" y="0"/>
                            <a:ext cx="3353158" cy="1597759"/>
                          </a:xfrm>
                          <a:prstGeom prst="rect">
                            <a:avLst/>
                          </a:prstGeom>
                          <a:solidFill>
                            <a:schemeClr val="bg1">
                              <a:lumMod val="75000"/>
                            </a:schemeClr>
                          </a:solidFill>
                          <a:ln>
                            <a:solidFill>
                              <a:schemeClr val="tx1">
                                <a:lumMod val="50000"/>
                                <a:lumOff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Надпись 31"/>
                        <wps:cNvSpPr txBox="1"/>
                        <wps:spPr>
                          <a:xfrm>
                            <a:off x="1" y="12438"/>
                            <a:ext cx="3333701" cy="1562922"/>
                          </a:xfrm>
                          <a:prstGeom prst="rect">
                            <a:avLst/>
                          </a:prstGeom>
                          <a:solidFill>
                            <a:schemeClr val="lt1"/>
                          </a:solidFill>
                          <a:ln w="6350">
                            <a:solidFill>
                              <a:prstClr val="black"/>
                            </a:solidFill>
                          </a:ln>
                        </wps:spPr>
                        <wps:txbx>
                          <w:txbxContent>
                            <w:p w14:paraId="0BD3BE04" w14:textId="3F771B0E" w:rsidR="002D0698" w:rsidRPr="00EE7CA2" w:rsidRDefault="001D5B61" w:rsidP="001D5B61">
                              <w:pPr>
                                <w:rPr>
                                  <w:sz w:val="20"/>
                                  <w:lang w:val="en-US"/>
                                </w:rPr>
                              </w:pPr>
                              <w:r w:rsidRPr="001D5B61">
                                <w:rPr>
                                  <w:noProof/>
                                </w:rPr>
                                <w:t xml:space="preserve"> </w:t>
                              </w:r>
                              <w:r>
                                <w:rPr>
                                  <w:noProof/>
                                </w:rPr>
                                <w:drawing>
                                  <wp:inline distT="0" distB="0" distL="0" distR="0" wp14:anchorId="46F9768C" wp14:editId="612F0A07">
                                    <wp:extent cx="2715951" cy="1282890"/>
                                    <wp:effectExtent l="0" t="0" r="8255" b="0"/>
                                    <wp:docPr id="1400703357" name="Paveikslėlis 1400703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72523" cy="1309612"/>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EE7D901" id="Группа 29" o:spid="_x0000_s1158" style="width:233.8pt;height:115pt;mso-position-horizontal-relative:char;mso-position-vertical-relative:line" coordsize="33531,159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">
                <v:rect id="Прямоугольник 30" o:spid="_x0000_s1159" style="position:absolute;width:33531;height:15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" fillcolor="#bfbfbf [2412]" strokecolor="gray [1629]" strokeweight="1pt"/>
                <v:shape id="Надпись 31" o:spid="_x0000_s1160" type="#_x0000_t202" style="position:absolute;top:124;width:33337;height:15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" fillcolor="white [3201]" strokeweight=".5pt">
                  <v:textbox>
                    <w:txbxContent>
                      <w:p w14:paraId="0BD3BE04" w14:textId="3F771B0E" w:rsidR="002D0698" w:rsidRPr="00EE7CA2" w:rsidRDefault="001D5B61" w:rsidP="001D5B61">
                        <w:pPr>
                          <w:rPr>
                            <w:sz w:val="20"/>
                            <w:lang w:val="en-US"/>
                          </w:rPr>
                        </w:pPr>
                        <w:r w:rsidRPr="001D5B61">
                          <w:rPr>
                            <w:noProof/>
                          </w:rPr>
                          <w:t xml:space="preserve"> </w:t>
                        </w:r>
                        <w:r>
                          <w:rPr>
                            <w:noProof/>
                          </w:rPr>
                          <w:drawing>
                            <wp:inline distT="0" distB="0" distL="0" distR="0" wp14:anchorId="46F9768C" wp14:editId="612F0A07">
                              <wp:extent cx="2715951" cy="1282890"/>
                              <wp:effectExtent l="0" t="0" r="8255" b="0"/>
                              <wp:docPr id="1400703357" name="Paveikslėlis 1400703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72523" cy="1309612"/>
                                      </a:xfrm>
                                      <a:prstGeom prst="rect">
                                        <a:avLst/>
                                      </a:prstGeom>
                                    </pic:spPr>
                                  </pic:pic>
                                </a:graphicData>
                              </a:graphic>
                            </wp:inline>
                          </w:drawing>
                        </w:r>
                      </w:p>
                    </w:txbxContent>
                  </v:textbox>
                </v:shape>
                <w10:anchorlock/>
              </v:group>
            </w:pict>
          </mc:Fallback>
        </mc:AlternateContent>
      </w:r>
    </w:p>
    <w:p w14:paraId="6779CB93" w14:textId="5061144A" w:rsidR="00A944BE" w:rsidRDefault="00A944BE" w:rsidP="00A944BE">
      <w:pPr>
        <w:pStyle w:val="Antrat"/>
        <w:jc w:val="center"/>
        <w:rPr>
          <w:rFonts w:ascii="Arial" w:eastAsia="Times New Roman" w:hAnsi="Arial" w:cs="Arial"/>
          <w:color w:val="000000"/>
          <w:sz w:val="21"/>
          <w:szCs w:val="21"/>
          <w:shd w:val="clear" w:color="auto" w:fill="FFFFFF"/>
          <w:lang w:val="en-US" w:eastAsia="ru-RU"/>
        </w:rPr>
      </w:pPr>
      <w:bookmarkStart w:id="104" w:name="_Toc192412"/>
      <w:bookmarkStart w:id="105" w:name="_Toc65511806"/>
      <w:bookmarkStart w:id="106" w:name="_Toc72692486"/>
      <w:proofErr w:type="spellStart"/>
      <w:r>
        <w:t>Figure</w:t>
      </w:r>
      <w:proofErr w:type="spellEnd"/>
      <w:r>
        <w:t xml:space="preserve"> </w:t>
      </w:r>
      <w:r>
        <w:fldChar w:fldCharType="begin"/>
      </w:r>
      <w:r>
        <w:instrText xml:space="preserve"> SEQ Figure \* ARABIC </w:instrText>
      </w:r>
      <w:r>
        <w:fldChar w:fldCharType="separate"/>
      </w:r>
      <w:r w:rsidR="00071371">
        <w:rPr>
          <w:noProof/>
        </w:rPr>
        <w:t>25</w:t>
      </w:r>
      <w:r>
        <w:fldChar w:fldCharType="end"/>
      </w:r>
      <w:r>
        <w:t xml:space="preserve">. </w:t>
      </w:r>
      <w:bookmarkEnd w:id="104"/>
      <w:bookmarkEnd w:id="105"/>
      <w:proofErr w:type="gramStart"/>
      <w:r w:rsidR="001D5B61">
        <w:rPr>
          <w:b w:val="0"/>
          <w:lang w:val="en-US"/>
        </w:rPr>
        <w:t>Levels</w:t>
      </w:r>
      <w:proofErr w:type="gramEnd"/>
      <w:r w:rsidR="001D5B61">
        <w:rPr>
          <w:b w:val="0"/>
          <w:lang w:val="en-US"/>
        </w:rPr>
        <w:t xml:space="preserve"> menu</w:t>
      </w:r>
      <w:bookmarkEnd w:id="106"/>
    </w:p>
    <w:p w14:paraId="423D695E" w14:textId="77777777" w:rsidR="00887FEA" w:rsidRPr="001D5B61" w:rsidRDefault="00887FEA" w:rsidP="001D5B61">
      <w:pPr>
        <w:rPr>
          <w:rFonts w:asciiTheme="minorHAnsi" w:hAnsiTheme="minorHAnsi"/>
          <w:lang w:val="en-US"/>
        </w:rPr>
      </w:pPr>
    </w:p>
    <w:p w14:paraId="490010DE" w14:textId="0CADAA52" w:rsidR="00A944BE" w:rsidRPr="00990400" w:rsidRDefault="00887FEA" w:rsidP="00A944BE">
      <w:pPr>
        <w:jc w:val="both"/>
        <w:rPr>
          <w:rFonts w:asciiTheme="minorHAnsi" w:hAnsiTheme="minorHAnsi"/>
          <w:lang w:val="en-US"/>
        </w:rPr>
      </w:pPr>
      <w:r w:rsidRPr="00A944BE">
        <w:rPr>
          <w:rFonts w:asciiTheme="minorHAnsi" w:hAnsiTheme="minorHAnsi"/>
          <w:b/>
          <w:lang w:val="en-US"/>
        </w:rPr>
        <w:t>Descriptions of the rules of the game</w:t>
      </w:r>
      <w:r w:rsidRPr="00A944BE">
        <w:rPr>
          <w:rFonts w:asciiTheme="minorHAnsi" w:hAnsiTheme="minorHAnsi"/>
          <w:lang w:val="en-US"/>
        </w:rPr>
        <w:t xml:space="preserve">. </w:t>
      </w:r>
      <w:r w:rsidR="001D5B61">
        <w:rPr>
          <w:rFonts w:asciiTheme="minorHAnsi" w:hAnsiTheme="minorHAnsi" w:cs="Arial"/>
          <w:color w:val="C45911" w:themeColor="accent2" w:themeShade="BF"/>
          <w:shd w:val="clear" w:color="auto" w:fill="FFFFFF"/>
          <w:lang w:val="en-US"/>
        </w:rPr>
        <w:t xml:space="preserve">Rules is simple – finish the game as fast as possible without dying. </w:t>
      </w:r>
    </w:p>
    <w:p w14:paraId="2293E6B2" w14:textId="77777777" w:rsidR="00887FEA" w:rsidRPr="00A944BE" w:rsidRDefault="00887FEA" w:rsidP="00A944BE">
      <w:pPr>
        <w:rPr>
          <w:rFonts w:asciiTheme="minorHAnsi" w:hAnsiTheme="minorHAnsi"/>
          <w:lang w:val="en-US"/>
        </w:rPr>
      </w:pPr>
    </w:p>
    <w:p w14:paraId="633FC88F" w14:textId="77777777" w:rsidR="001D5B61" w:rsidRDefault="00887FEA" w:rsidP="00A944BE">
      <w:pPr>
        <w:jc w:val="both"/>
        <w:rPr>
          <w:rFonts w:asciiTheme="minorHAnsi" w:hAnsiTheme="minorHAnsi" w:cs="Arial"/>
          <w:color w:val="000000"/>
          <w:shd w:val="clear" w:color="auto" w:fill="FFFFFF"/>
          <w:lang w:val="en-US"/>
        </w:rPr>
      </w:pPr>
      <w:r w:rsidRPr="00A944BE">
        <w:rPr>
          <w:rFonts w:asciiTheme="minorHAnsi" w:hAnsiTheme="minorHAnsi"/>
          <w:b/>
          <w:lang w:val="en-US"/>
        </w:rPr>
        <w:t xml:space="preserve">Descriptions of the </w:t>
      </w:r>
      <w:r w:rsidR="002A0DAA">
        <w:rPr>
          <w:rFonts w:asciiTheme="minorHAnsi" w:hAnsiTheme="minorHAnsi"/>
          <w:b/>
          <w:lang w:val="en-US"/>
        </w:rPr>
        <w:t xml:space="preserve">controls / </w:t>
      </w:r>
      <w:r w:rsidRPr="00A944BE">
        <w:rPr>
          <w:rFonts w:asciiTheme="minorHAnsi" w:hAnsiTheme="minorHAnsi"/>
          <w:b/>
          <w:lang w:val="en-US"/>
        </w:rPr>
        <w:t>keys</w:t>
      </w:r>
      <w:r w:rsidR="002A0DAA">
        <w:rPr>
          <w:rFonts w:asciiTheme="minorHAnsi" w:hAnsiTheme="minorHAnsi"/>
          <w:b/>
          <w:lang w:val="en-US"/>
        </w:rPr>
        <w:t>.</w:t>
      </w:r>
      <w:r w:rsidR="00A944BE" w:rsidRPr="00A944BE">
        <w:rPr>
          <w:rFonts w:asciiTheme="minorHAnsi" w:hAnsiTheme="minorHAnsi" w:cs="Arial"/>
          <w:color w:val="000000"/>
          <w:shd w:val="clear" w:color="auto" w:fill="FFFFFF"/>
          <w:lang w:val="en-US"/>
        </w:rPr>
        <w:t xml:space="preserve"> </w:t>
      </w:r>
    </w:p>
    <w:p w14:paraId="3BECFE9A" w14:textId="7F080D77" w:rsidR="001D5B61" w:rsidRPr="001D5B61" w:rsidRDefault="001D5B61" w:rsidP="001D5B61">
      <w:pPr>
        <w:pStyle w:val="Sraopastraipa"/>
        <w:numPr>
          <w:ilvl w:val="0"/>
          <w:numId w:val="13"/>
        </w:numPr>
        <w:jc w:val="both"/>
        <w:rPr>
          <w:rFonts w:asciiTheme="minorHAnsi" w:hAnsiTheme="minorHAnsi" w:cs="Arial"/>
          <w:color w:val="C45911" w:themeColor="accent2" w:themeShade="BF"/>
          <w:shd w:val="clear" w:color="auto" w:fill="FFFFFF"/>
          <w:lang w:val="en-US"/>
        </w:rPr>
      </w:pPr>
      <w:proofErr w:type="gramStart"/>
      <w:r w:rsidRPr="001D5B61">
        <w:rPr>
          <w:rFonts w:asciiTheme="minorHAnsi" w:hAnsiTheme="minorHAnsi" w:cs="Arial"/>
          <w:color w:val="C45911" w:themeColor="accent2" w:themeShade="BF"/>
          <w:shd w:val="clear" w:color="auto" w:fill="FFFFFF"/>
          <w:lang w:val="en-US"/>
        </w:rPr>
        <w:t>W,A</w:t>
      </w:r>
      <w:proofErr w:type="gramEnd"/>
      <w:r w:rsidRPr="001D5B61">
        <w:rPr>
          <w:rFonts w:asciiTheme="minorHAnsi" w:hAnsiTheme="minorHAnsi" w:cs="Arial"/>
          <w:color w:val="C45911" w:themeColor="accent2" w:themeShade="BF"/>
          <w:shd w:val="clear" w:color="auto" w:fill="FFFFFF"/>
          <w:lang w:val="en-US"/>
        </w:rPr>
        <w:t xml:space="preserve">,S,D or Arrow keys </w:t>
      </w:r>
      <w:r>
        <w:rPr>
          <w:rFonts w:asciiTheme="minorHAnsi" w:hAnsiTheme="minorHAnsi" w:cs="Arial"/>
          <w:color w:val="C45911" w:themeColor="accent2" w:themeShade="BF"/>
          <w:shd w:val="clear" w:color="auto" w:fill="FFFFFF"/>
          <w:lang w:val="en-US"/>
        </w:rPr>
        <w:t>- Movement</w:t>
      </w:r>
    </w:p>
    <w:p w14:paraId="51D48524" w14:textId="2E3541D7" w:rsidR="001D5B61" w:rsidRPr="001D5B61" w:rsidRDefault="001D5B61" w:rsidP="001D5B61">
      <w:pPr>
        <w:pStyle w:val="Sraopastraipa"/>
        <w:numPr>
          <w:ilvl w:val="0"/>
          <w:numId w:val="13"/>
        </w:numPr>
        <w:jc w:val="both"/>
        <w:rPr>
          <w:rFonts w:asciiTheme="minorHAnsi" w:hAnsiTheme="minorHAnsi" w:cs="Arial"/>
          <w:color w:val="C45911" w:themeColor="accent2" w:themeShade="BF"/>
          <w:shd w:val="clear" w:color="auto" w:fill="FFFFFF"/>
          <w:lang w:val="en-US"/>
        </w:rPr>
      </w:pPr>
      <w:r w:rsidRPr="001D5B61">
        <w:rPr>
          <w:rFonts w:asciiTheme="minorHAnsi" w:hAnsiTheme="minorHAnsi" w:cs="Arial"/>
          <w:color w:val="C45911" w:themeColor="accent2" w:themeShade="BF"/>
          <w:shd w:val="clear" w:color="auto" w:fill="FFFFFF"/>
          <w:lang w:val="en-US"/>
        </w:rPr>
        <w:t xml:space="preserve">MOUSE </w:t>
      </w:r>
      <w:r>
        <w:rPr>
          <w:rFonts w:asciiTheme="minorHAnsi" w:hAnsiTheme="minorHAnsi" w:cs="Arial"/>
          <w:color w:val="C45911" w:themeColor="accent2" w:themeShade="BF"/>
          <w:shd w:val="clear" w:color="auto" w:fill="FFFFFF"/>
          <w:lang w:val="en-US"/>
        </w:rPr>
        <w:t xml:space="preserve">– Direction the character is looking </w:t>
      </w:r>
      <w:proofErr w:type="gramStart"/>
      <w:r>
        <w:rPr>
          <w:rFonts w:asciiTheme="minorHAnsi" w:hAnsiTheme="minorHAnsi" w:cs="Arial"/>
          <w:color w:val="C45911" w:themeColor="accent2" w:themeShade="BF"/>
          <w:shd w:val="clear" w:color="auto" w:fill="FFFFFF"/>
          <w:lang w:val="en-US"/>
        </w:rPr>
        <w:t>at</w:t>
      </w:r>
      <w:proofErr w:type="gramEnd"/>
    </w:p>
    <w:p w14:paraId="07FDB171" w14:textId="283DA9C2" w:rsidR="001D5B61" w:rsidRPr="001D5B61" w:rsidRDefault="001D5B61" w:rsidP="001D5B61">
      <w:pPr>
        <w:pStyle w:val="Sraopastraipa"/>
        <w:numPr>
          <w:ilvl w:val="0"/>
          <w:numId w:val="13"/>
        </w:numPr>
        <w:jc w:val="both"/>
        <w:rPr>
          <w:rFonts w:asciiTheme="minorHAnsi" w:hAnsiTheme="minorHAnsi" w:cs="Arial"/>
          <w:color w:val="C45911" w:themeColor="accent2" w:themeShade="BF"/>
          <w:shd w:val="clear" w:color="auto" w:fill="FFFFFF"/>
          <w:lang w:val="en-US"/>
        </w:rPr>
      </w:pPr>
      <w:proofErr w:type="gramStart"/>
      <w:r w:rsidRPr="001D5B61">
        <w:rPr>
          <w:rFonts w:asciiTheme="minorHAnsi" w:hAnsiTheme="minorHAnsi" w:cs="Arial"/>
          <w:color w:val="C45911" w:themeColor="accent2" w:themeShade="BF"/>
          <w:shd w:val="clear" w:color="auto" w:fill="FFFFFF"/>
          <w:lang w:val="en-US"/>
        </w:rPr>
        <w:t>SPACE  –</w:t>
      </w:r>
      <w:proofErr w:type="gramEnd"/>
      <w:r w:rsidRPr="001D5B61">
        <w:rPr>
          <w:rFonts w:asciiTheme="minorHAnsi" w:hAnsiTheme="minorHAnsi" w:cs="Arial"/>
          <w:color w:val="C45911" w:themeColor="accent2" w:themeShade="BF"/>
          <w:shd w:val="clear" w:color="auto" w:fill="FFFFFF"/>
          <w:lang w:val="en-US"/>
        </w:rPr>
        <w:t xml:space="preserve"> jumps </w:t>
      </w:r>
    </w:p>
    <w:p w14:paraId="62B34CC8" w14:textId="673B4A1E" w:rsidR="00E84A3C" w:rsidRPr="00E84A3C" w:rsidRDefault="001D5B61" w:rsidP="001D5B61">
      <w:pPr>
        <w:pStyle w:val="Sraopastraipa"/>
        <w:numPr>
          <w:ilvl w:val="0"/>
          <w:numId w:val="13"/>
        </w:numPr>
        <w:rPr>
          <w:rFonts w:asciiTheme="minorHAnsi" w:hAnsiTheme="minorHAnsi"/>
          <w:b/>
          <w:color w:val="C45911" w:themeColor="accent2" w:themeShade="BF"/>
          <w:lang w:val="en-US"/>
        </w:rPr>
      </w:pPr>
      <w:r w:rsidRPr="001D5B61">
        <w:rPr>
          <w:rFonts w:asciiTheme="minorHAnsi" w:hAnsiTheme="minorHAnsi" w:cs="Arial"/>
          <w:color w:val="C45911" w:themeColor="accent2" w:themeShade="BF"/>
          <w:shd w:val="clear" w:color="auto" w:fill="FFFFFF"/>
          <w:lang w:val="en-US"/>
        </w:rPr>
        <w:t>SHIFT</w:t>
      </w:r>
      <w:r>
        <w:rPr>
          <w:rFonts w:asciiTheme="minorHAnsi" w:hAnsiTheme="minorHAnsi" w:cs="Arial"/>
          <w:color w:val="C45911" w:themeColor="accent2" w:themeShade="BF"/>
          <w:shd w:val="clear" w:color="auto" w:fill="FFFFFF"/>
          <w:lang w:val="en-US"/>
        </w:rPr>
        <w:t xml:space="preserve"> </w:t>
      </w:r>
      <w:r w:rsidR="00E84A3C">
        <w:rPr>
          <w:rFonts w:asciiTheme="minorHAnsi" w:hAnsiTheme="minorHAnsi" w:cs="Arial"/>
          <w:color w:val="C45911" w:themeColor="accent2" w:themeShade="BF"/>
          <w:shd w:val="clear" w:color="auto" w:fill="FFFFFF"/>
          <w:lang w:val="en-US"/>
        </w:rPr>
        <w:t>–</w:t>
      </w:r>
      <w:r>
        <w:rPr>
          <w:rFonts w:asciiTheme="minorHAnsi" w:hAnsiTheme="minorHAnsi" w:cs="Arial"/>
          <w:color w:val="C45911" w:themeColor="accent2" w:themeShade="BF"/>
          <w:shd w:val="clear" w:color="auto" w:fill="FFFFFF"/>
          <w:lang w:val="en-US"/>
        </w:rPr>
        <w:t xml:space="preserve"> </w:t>
      </w:r>
      <w:proofErr w:type="gramStart"/>
      <w:r>
        <w:rPr>
          <w:rFonts w:asciiTheme="minorHAnsi" w:hAnsiTheme="minorHAnsi" w:cs="Arial"/>
          <w:color w:val="C45911" w:themeColor="accent2" w:themeShade="BF"/>
          <w:shd w:val="clear" w:color="auto" w:fill="FFFFFF"/>
          <w:lang w:val="en-US"/>
        </w:rPr>
        <w:t>runs</w:t>
      </w:r>
      <w:proofErr w:type="gramEnd"/>
    </w:p>
    <w:p w14:paraId="1F061089" w14:textId="03DBDD67" w:rsidR="00887FEA" w:rsidRPr="00E84A3C" w:rsidDel="00E97D21" w:rsidRDefault="00E84A3C" w:rsidP="00E84A3C">
      <w:pPr>
        <w:rPr>
          <w:del w:id="107" w:author="Gvidas Raškevičius" w:date="2021-05-24T21:47:00Z"/>
          <w:rFonts w:asciiTheme="minorHAnsi" w:hAnsiTheme="minorHAnsi"/>
          <w:b/>
          <w:color w:val="C45911" w:themeColor="accent2" w:themeShade="BF"/>
          <w:lang w:val="en-US"/>
        </w:rPr>
      </w:pPr>
      <w:r w:rsidRPr="00E84A3C">
        <w:rPr>
          <w:rFonts w:asciiTheme="minorHAnsi" w:hAnsiTheme="minorHAnsi" w:cs="Arial"/>
          <w:b/>
          <w:bCs/>
          <w:shd w:val="clear" w:color="auto" w:fill="FFFFFF"/>
          <w:lang w:val="en-US"/>
        </w:rPr>
        <w:t xml:space="preserve">You can download the game </w:t>
      </w:r>
      <w:proofErr w:type="gramStart"/>
      <w:r w:rsidRPr="00E84A3C">
        <w:rPr>
          <w:rFonts w:asciiTheme="minorHAnsi" w:hAnsiTheme="minorHAnsi" w:cs="Arial"/>
          <w:b/>
          <w:bCs/>
          <w:shd w:val="clear" w:color="auto" w:fill="FFFFFF"/>
          <w:lang w:val="en-US"/>
        </w:rPr>
        <w:t>from :</w:t>
      </w:r>
      <w:proofErr w:type="gramEnd"/>
      <w:r w:rsidRPr="00E84A3C">
        <w:rPr>
          <w:rFonts w:asciiTheme="minorHAnsi" w:hAnsiTheme="minorHAnsi" w:cs="Arial"/>
          <w:shd w:val="clear" w:color="auto" w:fill="FFFFFF"/>
          <w:lang w:val="en-US"/>
        </w:rPr>
        <w:t xml:space="preserve"> </w:t>
      </w:r>
      <w:r w:rsidR="00526879" w:rsidRPr="00526879">
        <w:rPr>
          <w:rFonts w:asciiTheme="minorHAnsi" w:hAnsiTheme="minorHAnsi" w:cs="Arial"/>
          <w:shd w:val="clear" w:color="auto" w:fill="FFFFFF"/>
          <w:lang w:val="en-US"/>
        </w:rPr>
        <w:t>https://github.com/gviras/3DLab</w:t>
      </w:r>
      <w:del w:id="108" w:author="Gvidas Raškevičius" w:date="2021-05-24T21:47:00Z">
        <w:r w:rsidR="007333D0" w:rsidRPr="007333D0" w:rsidDel="00E97D21">
          <w:rPr>
            <w:rFonts w:asciiTheme="minorHAnsi" w:hAnsiTheme="minorHAnsi" w:cs="Arial"/>
            <w:color w:val="C45911" w:themeColor="accent2" w:themeShade="BF"/>
            <w:shd w:val="clear" w:color="auto" w:fill="FFFFFF"/>
            <w:lang w:val="en-US"/>
          </w:rPr>
          <w:delText>https://ktuedu-my.sharepoint.com/:u:/g/personal/gviras_ktu_lt/EUUdID8WvA9IicLpVU1mISIBGCsD4WGxyQ1LFI42PwxweQ?e=yaeRkX</w:delText>
        </w:r>
      </w:del>
    </w:p>
    <w:p w14:paraId="46B51164" w14:textId="77777777" w:rsidR="00887FEA" w:rsidRPr="00990400" w:rsidRDefault="00887FEA" w:rsidP="00887FEA">
      <w:pPr>
        <w:rPr>
          <w:lang w:val="en-US"/>
        </w:rPr>
      </w:pPr>
    </w:p>
    <w:p w14:paraId="2B68F6F5" w14:textId="77777777" w:rsidR="00887FEA" w:rsidRPr="00990400" w:rsidRDefault="00887FEA">
      <w:pPr>
        <w:rPr>
          <w:lang w:val="en-US"/>
        </w:rPr>
      </w:pPr>
    </w:p>
    <w:p w14:paraId="74D6CF5F" w14:textId="77777777" w:rsidR="00887FEA" w:rsidRPr="00990400" w:rsidRDefault="00887FEA" w:rsidP="00887FEA">
      <w:pPr>
        <w:rPr>
          <w:lang w:val="en-US"/>
        </w:rPr>
      </w:pPr>
      <w:r w:rsidRPr="00990400">
        <w:rPr>
          <w:lang w:val="en-US"/>
        </w:rPr>
        <w:br w:type="page"/>
      </w:r>
    </w:p>
    <w:p w14:paraId="6FDE5C74" w14:textId="77777777" w:rsidR="00C97685" w:rsidRPr="00990400" w:rsidRDefault="00C97685" w:rsidP="00887FEA">
      <w:pPr>
        <w:pStyle w:val="Antrat1"/>
        <w:rPr>
          <w:b/>
          <w:color w:val="000000" w:themeColor="text1"/>
          <w:lang w:val="en-US"/>
        </w:rPr>
      </w:pPr>
      <w:bookmarkStart w:id="109" w:name="_Literature_list"/>
      <w:bookmarkStart w:id="110" w:name="_Toc72692460"/>
      <w:bookmarkEnd w:id="109"/>
      <w:r w:rsidRPr="00990400">
        <w:rPr>
          <w:b/>
          <w:color w:val="000000" w:themeColor="text1"/>
          <w:lang w:val="en-US"/>
        </w:rPr>
        <w:lastRenderedPageBreak/>
        <w:t>Literature list</w:t>
      </w:r>
      <w:bookmarkEnd w:id="110"/>
    </w:p>
    <w:p w14:paraId="408DD28A" w14:textId="055F1111" w:rsidR="00C97685" w:rsidRPr="00990400" w:rsidRDefault="00C97685" w:rsidP="002A0DAA">
      <w:pPr>
        <w:pStyle w:val="Sraopastraipa"/>
        <w:numPr>
          <w:ilvl w:val="0"/>
          <w:numId w:val="8"/>
        </w:numPr>
        <w:rPr>
          <w:lang w:val="en-US"/>
        </w:rPr>
      </w:pPr>
      <w:r w:rsidRPr="00990400">
        <w:rPr>
          <w:lang w:val="en-US"/>
        </w:rPr>
        <w:t xml:space="preserve">Source #1. </w:t>
      </w:r>
      <w:hyperlink r:id="rId52" w:history="1">
        <w:r w:rsidR="00790FCA" w:rsidRPr="00790FCA">
          <w:rPr>
            <w:rStyle w:val="Hipersaitas"/>
            <w:i/>
            <w:lang w:val="en-US"/>
          </w:rPr>
          <w:t>https://assetstore.unity.com/packages/3d/characters/humanoids/character-pack-free-sample-79870</w:t>
        </w:r>
      </w:hyperlink>
    </w:p>
    <w:p w14:paraId="1BD2D07A" w14:textId="25294DE0" w:rsidR="00C97685" w:rsidRPr="00990400" w:rsidRDefault="00C97685" w:rsidP="002A0DAA">
      <w:pPr>
        <w:pStyle w:val="Sraopastraipa"/>
        <w:numPr>
          <w:ilvl w:val="0"/>
          <w:numId w:val="8"/>
        </w:numPr>
        <w:rPr>
          <w:lang w:val="en-US"/>
        </w:rPr>
      </w:pPr>
      <w:r w:rsidRPr="00990400">
        <w:rPr>
          <w:lang w:val="en-US"/>
        </w:rPr>
        <w:t xml:space="preserve">Source #2. </w:t>
      </w:r>
      <w:hyperlink r:id="rId53" w:history="1">
        <w:r w:rsidR="004725B9" w:rsidRPr="004725B9">
          <w:rPr>
            <w:rStyle w:val="Hipersaitas"/>
            <w:lang w:val="en-US"/>
          </w:rPr>
          <w:t>https://free3d.com/3d-model/valentine39s-day-heart-69073.html</w:t>
        </w:r>
      </w:hyperlink>
      <w:r w:rsidR="00445EB7">
        <w:rPr>
          <w:lang w:val="en-US"/>
        </w:rPr>
        <w:t xml:space="preserve"> - Heart model</w:t>
      </w:r>
    </w:p>
    <w:p w14:paraId="0BF97312" w14:textId="736FAE78" w:rsidR="00445EB7" w:rsidRPr="00445EB7" w:rsidRDefault="00445EB7" w:rsidP="00445EB7">
      <w:pPr>
        <w:pStyle w:val="Sraopastraipa"/>
        <w:numPr>
          <w:ilvl w:val="0"/>
          <w:numId w:val="8"/>
        </w:numPr>
        <w:rPr>
          <w:lang w:val="en-US"/>
        </w:rPr>
      </w:pPr>
      <w:r>
        <w:rPr>
          <w:lang w:val="en-US"/>
        </w:rPr>
        <w:t xml:space="preserve">Source #3. </w:t>
      </w:r>
      <w:hyperlink r:id="rId54" w:history="1">
        <w:r w:rsidRPr="00445EB7">
          <w:rPr>
            <w:rStyle w:val="Hipersaitas"/>
            <w:lang w:val="en-US"/>
          </w:rPr>
          <w:t>https://assetstore.unity.com/packages/vfx/particles/spells/magic-vfx-ice-free-170242</w:t>
        </w:r>
      </w:hyperlink>
      <w:r>
        <w:rPr>
          <w:lang w:val="en-US"/>
        </w:rPr>
        <w:t xml:space="preserve"> - Ice particles</w:t>
      </w:r>
    </w:p>
    <w:p w14:paraId="3BA6F891" w14:textId="7DF32C2C" w:rsidR="00C97685" w:rsidRDefault="00C97685" w:rsidP="002A0DAA">
      <w:pPr>
        <w:pStyle w:val="Sraopastraipa"/>
        <w:numPr>
          <w:ilvl w:val="0"/>
          <w:numId w:val="8"/>
        </w:numPr>
        <w:rPr>
          <w:lang w:val="en-US"/>
        </w:rPr>
      </w:pPr>
      <w:r w:rsidRPr="00990400">
        <w:rPr>
          <w:lang w:val="en-US"/>
        </w:rPr>
        <w:t>Source #</w:t>
      </w:r>
      <w:r w:rsidR="00445EB7">
        <w:rPr>
          <w:lang w:val="en-US"/>
        </w:rPr>
        <w:t>4</w:t>
      </w:r>
      <w:r w:rsidRPr="00990400">
        <w:rPr>
          <w:lang w:val="en-US"/>
        </w:rPr>
        <w:t xml:space="preserve">. </w:t>
      </w:r>
      <w:hyperlink r:id="rId55" w:history="1">
        <w:r w:rsidR="00445EB7" w:rsidRPr="00445EB7">
          <w:rPr>
            <w:rStyle w:val="Hipersaitas"/>
            <w:lang w:val="en-US"/>
          </w:rPr>
          <w:t>https://assetstore.unity.com/packages/vfx/particles/blood-gush-73426</w:t>
        </w:r>
      </w:hyperlink>
      <w:r w:rsidR="00445EB7">
        <w:rPr>
          <w:lang w:val="en-US"/>
        </w:rPr>
        <w:t xml:space="preserve"> - Blood particles</w:t>
      </w:r>
    </w:p>
    <w:p w14:paraId="74F2A1D2" w14:textId="13F6E802" w:rsidR="00445EB7" w:rsidRDefault="00445EB7" w:rsidP="002A0DAA">
      <w:pPr>
        <w:pStyle w:val="Sraopastraipa"/>
        <w:numPr>
          <w:ilvl w:val="0"/>
          <w:numId w:val="8"/>
        </w:numPr>
        <w:rPr>
          <w:lang w:val="en-US"/>
        </w:rPr>
      </w:pPr>
      <w:r>
        <w:rPr>
          <w:lang w:val="en-US"/>
        </w:rPr>
        <w:t xml:space="preserve">Source #5. </w:t>
      </w:r>
      <w:hyperlink r:id="rId56" w:history="1">
        <w:r w:rsidRPr="00445EB7">
          <w:rPr>
            <w:rStyle w:val="Hipersaitas"/>
            <w:lang w:val="en-US"/>
          </w:rPr>
          <w:t>https://assetstore.unity.com/packages/2d/textures-materials/floors/20-man-made-ground-materials-12835</w:t>
        </w:r>
      </w:hyperlink>
      <w:r>
        <w:rPr>
          <w:lang w:val="en-US"/>
        </w:rPr>
        <w:t xml:space="preserve"> - Floor material</w:t>
      </w:r>
    </w:p>
    <w:p w14:paraId="022F4B81" w14:textId="04C85C2F" w:rsidR="00445EB7" w:rsidRDefault="00445EB7" w:rsidP="002A0DAA">
      <w:pPr>
        <w:pStyle w:val="Sraopastraipa"/>
        <w:numPr>
          <w:ilvl w:val="0"/>
          <w:numId w:val="8"/>
        </w:numPr>
        <w:rPr>
          <w:lang w:val="en-US"/>
        </w:rPr>
      </w:pPr>
      <w:r>
        <w:rPr>
          <w:lang w:val="en-US"/>
        </w:rPr>
        <w:t xml:space="preserve">Source #6. </w:t>
      </w:r>
      <w:hyperlink r:id="rId57" w:history="1">
        <w:r w:rsidRPr="00445EB7">
          <w:rPr>
            <w:rStyle w:val="Hipersaitas"/>
            <w:lang w:val="en-US"/>
          </w:rPr>
          <w:t>https://assetstore.unity.com/packages/audio/sound-fx/foley/footsteps-essentials-189879</w:t>
        </w:r>
      </w:hyperlink>
      <w:r>
        <w:rPr>
          <w:lang w:val="en-US"/>
        </w:rPr>
        <w:t xml:space="preserve"> - Sounds </w:t>
      </w:r>
      <w:proofErr w:type="gramStart"/>
      <w:r>
        <w:rPr>
          <w:lang w:val="en-US"/>
        </w:rPr>
        <w:t>used</w:t>
      </w:r>
      <w:proofErr w:type="gramEnd"/>
    </w:p>
    <w:p w14:paraId="15853CFC" w14:textId="5052686F" w:rsidR="00445EB7" w:rsidRDefault="00445EB7" w:rsidP="002A0DAA">
      <w:pPr>
        <w:pStyle w:val="Sraopastraipa"/>
        <w:numPr>
          <w:ilvl w:val="0"/>
          <w:numId w:val="8"/>
        </w:numPr>
        <w:rPr>
          <w:lang w:val="en-US"/>
        </w:rPr>
      </w:pPr>
      <w:r>
        <w:rPr>
          <w:lang w:val="en-US"/>
        </w:rPr>
        <w:t xml:space="preserve">Source #7. </w:t>
      </w:r>
      <w:hyperlink r:id="rId58" w:history="1">
        <w:r w:rsidRPr="00445EB7">
          <w:rPr>
            <w:rStyle w:val="Hipersaitas"/>
            <w:lang w:val="en-US"/>
          </w:rPr>
          <w:t>https://assetstore.unity.com/packages/audio/sound-fx/free-casual-game-sfx-pack-54116</w:t>
        </w:r>
      </w:hyperlink>
      <w:r>
        <w:rPr>
          <w:lang w:val="en-US"/>
        </w:rPr>
        <w:t xml:space="preserve"> - Sounds </w:t>
      </w:r>
      <w:proofErr w:type="gramStart"/>
      <w:r>
        <w:rPr>
          <w:lang w:val="en-US"/>
        </w:rPr>
        <w:t>used</w:t>
      </w:r>
      <w:proofErr w:type="gramEnd"/>
    </w:p>
    <w:p w14:paraId="047D5C4B" w14:textId="10CE2849" w:rsidR="00D756DE" w:rsidRDefault="00D756DE" w:rsidP="002A0DAA">
      <w:pPr>
        <w:pStyle w:val="Sraopastraipa"/>
        <w:numPr>
          <w:ilvl w:val="0"/>
          <w:numId w:val="8"/>
        </w:numPr>
        <w:rPr>
          <w:lang w:val="en-US"/>
        </w:rPr>
      </w:pPr>
      <w:r>
        <w:rPr>
          <w:lang w:val="en-US"/>
        </w:rPr>
        <w:t xml:space="preserve">Source #8. </w:t>
      </w:r>
      <w:hyperlink r:id="rId59" w:history="1">
        <w:r w:rsidRPr="00D756DE">
          <w:rPr>
            <w:rStyle w:val="Hipersaitas"/>
            <w:lang w:val="en-US"/>
          </w:rPr>
          <w:t>https://assetstore.unity.com/packages/2d/textures-materials/sky/skybox-series-free-103633</w:t>
        </w:r>
      </w:hyperlink>
      <w:r>
        <w:rPr>
          <w:lang w:val="en-US"/>
        </w:rPr>
        <w:t xml:space="preserve"> - Skyboxes</w:t>
      </w:r>
    </w:p>
    <w:p w14:paraId="3E1937B9" w14:textId="77777777" w:rsidR="007D2F8C" w:rsidRPr="007D2F8C" w:rsidRDefault="007D2F8C" w:rsidP="007D2F8C">
      <w:pPr>
        <w:pStyle w:val="Sraopastraipa"/>
        <w:numPr>
          <w:ilvl w:val="0"/>
          <w:numId w:val="8"/>
        </w:numPr>
        <w:rPr>
          <w:lang w:val="en-US"/>
        </w:rPr>
      </w:pPr>
      <w:r w:rsidRPr="007D2F8C">
        <w:rPr>
          <w:lang w:val="en-US"/>
        </w:rPr>
        <w:t>Desert Caravan by Aaron Kenny</w:t>
      </w:r>
    </w:p>
    <w:p w14:paraId="4FEC30DD" w14:textId="687B8401" w:rsidR="007D2F8C" w:rsidRDefault="007D2F8C" w:rsidP="007D2F8C">
      <w:pPr>
        <w:pStyle w:val="Sraopastraipa"/>
        <w:rPr>
          <w:lang w:val="en-US"/>
        </w:rPr>
      </w:pPr>
      <w:r w:rsidRPr="007D2F8C">
        <w:rPr>
          <w:lang w:val="en-US"/>
        </w:rPr>
        <w:t xml:space="preserve">Music promoted on </w:t>
      </w:r>
      <w:proofErr w:type="gramStart"/>
      <w:r w:rsidRPr="007D2F8C">
        <w:rPr>
          <w:lang w:val="en-US"/>
        </w:rPr>
        <w:t>https://www.chosic.com/</w:t>
      </w:r>
      <w:proofErr w:type="gramEnd"/>
    </w:p>
    <w:p w14:paraId="7924F10F" w14:textId="77777777" w:rsidR="007D2F8C" w:rsidRPr="007D2F8C" w:rsidRDefault="007D2F8C" w:rsidP="007D2F8C">
      <w:pPr>
        <w:pStyle w:val="Sraopastraipa"/>
        <w:numPr>
          <w:ilvl w:val="0"/>
          <w:numId w:val="8"/>
        </w:numPr>
        <w:rPr>
          <w:lang w:val="en-US"/>
        </w:rPr>
      </w:pPr>
      <w:r w:rsidRPr="007D2F8C">
        <w:rPr>
          <w:lang w:val="en-US"/>
        </w:rPr>
        <w:t xml:space="preserve">Art of silence by </w:t>
      </w:r>
      <w:proofErr w:type="spellStart"/>
      <w:r w:rsidRPr="007D2F8C">
        <w:rPr>
          <w:lang w:val="en-US"/>
        </w:rPr>
        <w:t>uniq</w:t>
      </w:r>
      <w:proofErr w:type="spellEnd"/>
    </w:p>
    <w:p w14:paraId="1940C8D5" w14:textId="77777777" w:rsidR="007D2F8C" w:rsidRPr="007D2F8C" w:rsidRDefault="007D2F8C" w:rsidP="007D2F8C">
      <w:pPr>
        <w:pStyle w:val="Sraopastraipa"/>
        <w:rPr>
          <w:lang w:val="en-US"/>
        </w:rPr>
      </w:pPr>
      <w:r w:rsidRPr="007D2F8C">
        <w:rPr>
          <w:lang w:val="en-US"/>
        </w:rPr>
        <w:t>https://soundcloud.com/uniqofficial</w:t>
      </w:r>
    </w:p>
    <w:p w14:paraId="65655AEF" w14:textId="77777777" w:rsidR="007D2F8C" w:rsidRPr="007D2F8C" w:rsidRDefault="007D2F8C" w:rsidP="007D2F8C">
      <w:pPr>
        <w:ind w:left="360" w:firstLine="348"/>
        <w:rPr>
          <w:lang w:val="en-US"/>
        </w:rPr>
      </w:pPr>
      <w:r w:rsidRPr="007D2F8C">
        <w:rPr>
          <w:lang w:val="en-US"/>
        </w:rPr>
        <w:t>Attribution 4.0 International (CC BY 4.0)</w:t>
      </w:r>
    </w:p>
    <w:p w14:paraId="7C5E6E91" w14:textId="77777777" w:rsidR="007D2F8C" w:rsidRPr="007D2F8C" w:rsidRDefault="007D2F8C" w:rsidP="007D2F8C">
      <w:pPr>
        <w:pStyle w:val="Sraopastraipa"/>
        <w:rPr>
          <w:lang w:val="en-US"/>
        </w:rPr>
      </w:pPr>
      <w:r w:rsidRPr="007D2F8C">
        <w:rPr>
          <w:lang w:val="en-US"/>
        </w:rPr>
        <w:t>https://creativecommons.org/licenses/by/4.0</w:t>
      </w:r>
    </w:p>
    <w:p w14:paraId="75B6ACC2" w14:textId="4DC4B885" w:rsidR="007D2F8C" w:rsidRPr="007D2F8C" w:rsidRDefault="007D2F8C" w:rsidP="007D2F8C">
      <w:pPr>
        <w:ind w:left="360" w:firstLine="348"/>
        <w:rPr>
          <w:lang w:val="en-US"/>
        </w:rPr>
      </w:pPr>
      <w:r w:rsidRPr="007D2F8C">
        <w:rPr>
          <w:lang w:val="en-US"/>
        </w:rPr>
        <w:t xml:space="preserve">Music promoted by </w:t>
      </w:r>
      <w:proofErr w:type="gramStart"/>
      <w:r w:rsidRPr="007D2F8C">
        <w:rPr>
          <w:lang w:val="en-US"/>
        </w:rPr>
        <w:t>https://www.chosic.com</w:t>
      </w:r>
      <w:proofErr w:type="gramEnd"/>
    </w:p>
    <w:p w14:paraId="37B98036" w14:textId="77777777" w:rsidR="007D2F8C" w:rsidRPr="007D2F8C" w:rsidRDefault="007D2F8C" w:rsidP="007D2F8C">
      <w:pPr>
        <w:pStyle w:val="Sraopastraipa"/>
        <w:numPr>
          <w:ilvl w:val="0"/>
          <w:numId w:val="8"/>
        </w:numPr>
        <w:rPr>
          <w:lang w:val="en-US"/>
        </w:rPr>
      </w:pPr>
      <w:r w:rsidRPr="007D2F8C">
        <w:rPr>
          <w:lang w:val="en-US"/>
        </w:rPr>
        <w:t>Time and Space by Keys of Moon | https://soundcloud.com/keysofmoon</w:t>
      </w:r>
    </w:p>
    <w:p w14:paraId="627866F7" w14:textId="77777777" w:rsidR="007D2F8C" w:rsidRPr="007D2F8C" w:rsidRDefault="007D2F8C" w:rsidP="007D2F8C">
      <w:pPr>
        <w:pStyle w:val="Sraopastraipa"/>
        <w:rPr>
          <w:lang w:val="en-US"/>
        </w:rPr>
      </w:pPr>
      <w:r w:rsidRPr="007D2F8C">
        <w:rPr>
          <w:lang w:val="en-US"/>
        </w:rPr>
        <w:t>Attribution 4.0 International (CC BY 4.0)</w:t>
      </w:r>
    </w:p>
    <w:p w14:paraId="4012F948" w14:textId="77777777" w:rsidR="007D2F8C" w:rsidRPr="007D2F8C" w:rsidRDefault="007D2F8C" w:rsidP="007D2F8C">
      <w:pPr>
        <w:pStyle w:val="Sraopastraipa"/>
        <w:rPr>
          <w:lang w:val="en-US"/>
        </w:rPr>
      </w:pPr>
      <w:r w:rsidRPr="007D2F8C">
        <w:rPr>
          <w:lang w:val="en-US"/>
        </w:rPr>
        <w:t>https://creativecommons.org/licenses/by/4.0/</w:t>
      </w:r>
    </w:p>
    <w:p w14:paraId="2D624E44" w14:textId="32F21A0C" w:rsidR="007D2F8C" w:rsidRDefault="007D2F8C" w:rsidP="007D2F8C">
      <w:pPr>
        <w:pStyle w:val="Sraopastraipa"/>
        <w:rPr>
          <w:lang w:val="en-US"/>
        </w:rPr>
      </w:pPr>
      <w:r w:rsidRPr="007D2F8C">
        <w:rPr>
          <w:lang w:val="en-US"/>
        </w:rPr>
        <w:t xml:space="preserve">Music promoted by </w:t>
      </w:r>
      <w:proofErr w:type="gramStart"/>
      <w:r w:rsidRPr="007D2F8C">
        <w:rPr>
          <w:lang w:val="en-US"/>
        </w:rPr>
        <w:t>https://www.chosic.com/</w:t>
      </w:r>
      <w:proofErr w:type="gramEnd"/>
    </w:p>
    <w:p w14:paraId="2EDE6040" w14:textId="77777777" w:rsidR="007D2F8C" w:rsidRPr="007D2F8C" w:rsidRDefault="007D2F8C" w:rsidP="007D2F8C">
      <w:pPr>
        <w:pStyle w:val="Sraopastraipa"/>
        <w:numPr>
          <w:ilvl w:val="0"/>
          <w:numId w:val="8"/>
        </w:numPr>
        <w:rPr>
          <w:lang w:val="en-US"/>
        </w:rPr>
      </w:pPr>
      <w:r w:rsidRPr="007D2F8C">
        <w:rPr>
          <w:lang w:val="en-US"/>
        </w:rPr>
        <w:t>Yugen - Emotional Ethnic Music by Keys of Moon | https://soundcloud.com/keysofmoon</w:t>
      </w:r>
    </w:p>
    <w:p w14:paraId="241F35F8" w14:textId="77777777" w:rsidR="007D2F8C" w:rsidRPr="007D2F8C" w:rsidRDefault="007D2F8C" w:rsidP="007D2F8C">
      <w:pPr>
        <w:pStyle w:val="Sraopastraipa"/>
        <w:rPr>
          <w:lang w:val="en-US"/>
        </w:rPr>
      </w:pPr>
      <w:r w:rsidRPr="007D2F8C">
        <w:rPr>
          <w:lang w:val="en-US"/>
        </w:rPr>
        <w:t>Attribution 4.0 International (CC BY 4.0)</w:t>
      </w:r>
    </w:p>
    <w:p w14:paraId="5C661FD8" w14:textId="77777777" w:rsidR="007D2F8C" w:rsidRPr="007D2F8C" w:rsidRDefault="007D2F8C" w:rsidP="007D2F8C">
      <w:pPr>
        <w:pStyle w:val="Sraopastraipa"/>
        <w:rPr>
          <w:lang w:val="en-US"/>
        </w:rPr>
      </w:pPr>
      <w:r w:rsidRPr="007D2F8C">
        <w:rPr>
          <w:lang w:val="en-US"/>
        </w:rPr>
        <w:t>https://creativecommons.org/licenses/by/4.0/</w:t>
      </w:r>
    </w:p>
    <w:p w14:paraId="36DF734B" w14:textId="54E07683" w:rsidR="007D2F8C" w:rsidRPr="007D2F8C" w:rsidRDefault="007D2F8C" w:rsidP="007D2F8C">
      <w:pPr>
        <w:ind w:left="360" w:firstLine="348"/>
        <w:rPr>
          <w:lang w:val="en-US"/>
        </w:rPr>
      </w:pPr>
      <w:r w:rsidRPr="007D2F8C">
        <w:rPr>
          <w:lang w:val="en-US"/>
        </w:rPr>
        <w:t xml:space="preserve">Music promoted by </w:t>
      </w:r>
      <w:proofErr w:type="gramStart"/>
      <w:r w:rsidRPr="007D2F8C">
        <w:rPr>
          <w:lang w:val="en-US"/>
        </w:rPr>
        <w:t>https://www.chosic.com/</w:t>
      </w:r>
      <w:proofErr w:type="gramEnd"/>
    </w:p>
    <w:p w14:paraId="6397C2AB" w14:textId="77777777" w:rsidR="007D2F8C" w:rsidRPr="007D2F8C" w:rsidRDefault="007D2F8C" w:rsidP="007D2F8C">
      <w:pPr>
        <w:rPr>
          <w:lang w:val="en-US"/>
        </w:rPr>
      </w:pPr>
    </w:p>
    <w:p w14:paraId="5CE001FF" w14:textId="61AEE5C1" w:rsidR="007D2F8C" w:rsidRDefault="007D2F8C" w:rsidP="007D2F8C">
      <w:pPr>
        <w:rPr>
          <w:lang w:val="en-US"/>
        </w:rPr>
      </w:pPr>
    </w:p>
    <w:p w14:paraId="0DB0F6CE" w14:textId="77777777" w:rsidR="007D2F8C" w:rsidRPr="007D2F8C" w:rsidRDefault="007D2F8C" w:rsidP="007D2F8C">
      <w:pPr>
        <w:rPr>
          <w:lang w:val="en-US"/>
        </w:rPr>
      </w:pPr>
    </w:p>
    <w:p w14:paraId="33C3E9F5" w14:textId="77777777" w:rsidR="00445EB7" w:rsidRPr="00990400" w:rsidRDefault="00445EB7" w:rsidP="00445EB7">
      <w:pPr>
        <w:pStyle w:val="Sraopastraipa"/>
        <w:rPr>
          <w:lang w:val="en-US"/>
        </w:rPr>
      </w:pPr>
    </w:p>
    <w:p w14:paraId="0F9A996A" w14:textId="77777777" w:rsidR="00C97685" w:rsidRPr="00990400" w:rsidRDefault="00C97685" w:rsidP="00C97685">
      <w:pPr>
        <w:ind w:left="360"/>
        <w:rPr>
          <w:lang w:val="en-US"/>
        </w:rPr>
      </w:pPr>
    </w:p>
    <w:p w14:paraId="38FC2211" w14:textId="7DD45A05" w:rsidR="00E22B8D" w:rsidRDefault="00E22B8D">
      <w:pPr>
        <w:rPr>
          <w:lang w:val="en-US"/>
        </w:rPr>
      </w:pPr>
      <w:r>
        <w:rPr>
          <w:lang w:val="en-US"/>
        </w:rPr>
        <w:br w:type="page"/>
      </w:r>
    </w:p>
    <w:p w14:paraId="568E6A13" w14:textId="77777777" w:rsidR="00C97685" w:rsidRPr="00990400" w:rsidRDefault="00C97685" w:rsidP="00C97685">
      <w:pPr>
        <w:rPr>
          <w:lang w:val="en-US"/>
        </w:rPr>
      </w:pPr>
    </w:p>
    <w:p w14:paraId="3BB3C69C" w14:textId="77777777" w:rsidR="00C97685" w:rsidRPr="00990400" w:rsidRDefault="00C97685" w:rsidP="00C97685">
      <w:pPr>
        <w:pStyle w:val="Antrat1"/>
        <w:rPr>
          <w:b/>
          <w:color w:val="000000" w:themeColor="text1"/>
          <w:lang w:val="en-US"/>
        </w:rPr>
      </w:pPr>
      <w:bookmarkStart w:id="111" w:name="_Toc72692461"/>
      <w:r w:rsidRPr="00990400">
        <w:rPr>
          <w:b/>
          <w:color w:val="000000" w:themeColor="text1"/>
          <w:lang w:val="en-US"/>
        </w:rPr>
        <w:t>ANNEX</w:t>
      </w:r>
      <w:bookmarkEnd w:id="111"/>
    </w:p>
    <w:p w14:paraId="10BE64CE" w14:textId="77777777" w:rsidR="006D605D" w:rsidRDefault="006D605D" w:rsidP="006D605D">
      <w:pPr>
        <w:keepNext/>
      </w:pPr>
      <w:r w:rsidRPr="006D605D">
        <w:rPr>
          <w:noProof/>
          <w:lang w:val="lt-LT"/>
        </w:rPr>
        <w:drawing>
          <wp:inline distT="0" distB="0" distL="0" distR="0" wp14:anchorId="216267BA" wp14:editId="546F3559">
            <wp:extent cx="5936615" cy="3838575"/>
            <wp:effectExtent l="0" t="0" r="6985" b="9525"/>
            <wp:docPr id="1400703363" name="Paveikslėlis 1400703363"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63" name="Paveikslėlis 1400703363" descr="Paveikslėlis, kuriame yra žinutė&#10;&#10;Automatiškai sugeneruotas aprašymas"/>
                    <pic:cNvPicPr/>
                  </pic:nvPicPr>
                  <pic:blipFill>
                    <a:blip r:embed="rId60"/>
                    <a:stretch>
                      <a:fillRect/>
                    </a:stretch>
                  </pic:blipFill>
                  <pic:spPr>
                    <a:xfrm>
                      <a:off x="0" y="0"/>
                      <a:ext cx="5936615" cy="3838575"/>
                    </a:xfrm>
                    <a:prstGeom prst="rect">
                      <a:avLst/>
                    </a:prstGeom>
                  </pic:spPr>
                </pic:pic>
              </a:graphicData>
            </a:graphic>
          </wp:inline>
        </w:drawing>
      </w:r>
    </w:p>
    <w:p w14:paraId="2FB4ACCE" w14:textId="32AC1D3C" w:rsidR="006D605D" w:rsidRDefault="006D605D" w:rsidP="006D605D">
      <w:pPr>
        <w:pStyle w:val="Antrat"/>
        <w:jc w:val="center"/>
      </w:pPr>
      <w:r>
        <w:t xml:space="preserve">Kodas </w:t>
      </w:r>
      <w:r>
        <w:fldChar w:fldCharType="begin"/>
      </w:r>
      <w:r>
        <w:instrText xml:space="preserve"> SEQ Kodas \* ARABIC </w:instrText>
      </w:r>
      <w:r>
        <w:fldChar w:fldCharType="separate"/>
      </w:r>
      <w:r w:rsidR="00071371">
        <w:rPr>
          <w:noProof/>
        </w:rPr>
        <w:t>1</w:t>
      </w:r>
      <w:r>
        <w:fldChar w:fldCharType="end"/>
      </w:r>
      <w:r>
        <w:t xml:space="preserve"> </w:t>
      </w:r>
      <w:proofErr w:type="spellStart"/>
      <w:r>
        <w:t>CameraCollision.cs</w:t>
      </w:r>
      <w:proofErr w:type="spellEnd"/>
    </w:p>
    <w:p w14:paraId="7D939C6F" w14:textId="77777777" w:rsidR="006D605D" w:rsidRDefault="006D605D" w:rsidP="006D605D">
      <w:pPr>
        <w:keepNext/>
      </w:pPr>
      <w:r w:rsidRPr="006D605D">
        <w:rPr>
          <w:noProof/>
          <w:lang w:val="lt-LT" w:eastAsia="lt-LT"/>
        </w:rPr>
        <w:lastRenderedPageBreak/>
        <w:drawing>
          <wp:inline distT="0" distB="0" distL="0" distR="0" wp14:anchorId="439FFE2A" wp14:editId="6BE65C69">
            <wp:extent cx="5163271" cy="7259063"/>
            <wp:effectExtent l="0" t="0" r="0" b="0"/>
            <wp:docPr id="1400703365" name="Paveikslėlis 1400703365"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65" name="Paveikslėlis 1400703365" descr="Paveikslėlis, kuriame yra žinutė&#10;&#10;Automatiškai sugeneruotas aprašymas"/>
                    <pic:cNvPicPr/>
                  </pic:nvPicPr>
                  <pic:blipFill>
                    <a:blip r:embed="rId61"/>
                    <a:stretch>
                      <a:fillRect/>
                    </a:stretch>
                  </pic:blipFill>
                  <pic:spPr>
                    <a:xfrm>
                      <a:off x="0" y="0"/>
                      <a:ext cx="5163271" cy="7259063"/>
                    </a:xfrm>
                    <a:prstGeom prst="rect">
                      <a:avLst/>
                    </a:prstGeom>
                  </pic:spPr>
                </pic:pic>
              </a:graphicData>
            </a:graphic>
          </wp:inline>
        </w:drawing>
      </w:r>
    </w:p>
    <w:p w14:paraId="15785A72" w14:textId="78C63ECC" w:rsidR="006D605D" w:rsidRDefault="006D605D" w:rsidP="006D605D">
      <w:pPr>
        <w:pStyle w:val="Antrat"/>
        <w:jc w:val="center"/>
      </w:pPr>
      <w:r>
        <w:t xml:space="preserve">Kodas </w:t>
      </w:r>
      <w:r>
        <w:fldChar w:fldCharType="begin"/>
      </w:r>
      <w:r>
        <w:instrText xml:space="preserve"> SEQ Kodas \* ARABIC </w:instrText>
      </w:r>
      <w:r>
        <w:fldChar w:fldCharType="separate"/>
      </w:r>
      <w:r w:rsidR="00071371">
        <w:rPr>
          <w:noProof/>
        </w:rPr>
        <w:t>2</w:t>
      </w:r>
      <w:r>
        <w:fldChar w:fldCharType="end"/>
      </w:r>
      <w:r>
        <w:t xml:space="preserve"> </w:t>
      </w:r>
      <w:proofErr w:type="spellStart"/>
      <w:r>
        <w:t>CameraController</w:t>
      </w:r>
      <w:proofErr w:type="spellEnd"/>
    </w:p>
    <w:p w14:paraId="36ACD3DA" w14:textId="77777777" w:rsidR="006D605D" w:rsidRDefault="006D605D" w:rsidP="006D605D">
      <w:pPr>
        <w:keepNext/>
        <w:jc w:val="center"/>
      </w:pPr>
      <w:r w:rsidRPr="006D605D">
        <w:rPr>
          <w:noProof/>
          <w:lang w:val="lt-LT" w:eastAsia="lt-LT"/>
        </w:rPr>
        <w:lastRenderedPageBreak/>
        <w:drawing>
          <wp:inline distT="0" distB="0" distL="0" distR="0" wp14:anchorId="4BDC0A15" wp14:editId="537BABA8">
            <wp:extent cx="3877216" cy="6535062"/>
            <wp:effectExtent l="0" t="0" r="9525" b="0"/>
            <wp:docPr id="1400703375" name="Paveikslėlis 1400703375"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75" name="Paveikslėlis 1400703375" descr="Paveikslėlis, kuriame yra žinutė&#10;&#10;Automatiškai sugeneruotas aprašymas"/>
                    <pic:cNvPicPr/>
                  </pic:nvPicPr>
                  <pic:blipFill>
                    <a:blip r:embed="rId62"/>
                    <a:stretch>
                      <a:fillRect/>
                    </a:stretch>
                  </pic:blipFill>
                  <pic:spPr>
                    <a:xfrm>
                      <a:off x="0" y="0"/>
                      <a:ext cx="3877216" cy="6535062"/>
                    </a:xfrm>
                    <a:prstGeom prst="rect">
                      <a:avLst/>
                    </a:prstGeom>
                  </pic:spPr>
                </pic:pic>
              </a:graphicData>
            </a:graphic>
          </wp:inline>
        </w:drawing>
      </w:r>
    </w:p>
    <w:p w14:paraId="175D6245" w14:textId="51BF9C13" w:rsidR="006D605D" w:rsidRDefault="006D605D" w:rsidP="006D605D">
      <w:pPr>
        <w:pStyle w:val="Antrat"/>
        <w:jc w:val="center"/>
      </w:pPr>
      <w:r>
        <w:t xml:space="preserve">Kodas </w:t>
      </w:r>
      <w:r>
        <w:fldChar w:fldCharType="begin"/>
      </w:r>
      <w:r>
        <w:instrText xml:space="preserve"> SEQ Kodas \* ARABIC </w:instrText>
      </w:r>
      <w:r>
        <w:fldChar w:fldCharType="separate"/>
      </w:r>
      <w:r w:rsidR="00071371">
        <w:rPr>
          <w:noProof/>
        </w:rPr>
        <w:t>3</w:t>
      </w:r>
      <w:r>
        <w:fldChar w:fldCharType="end"/>
      </w:r>
      <w:r>
        <w:t xml:space="preserve"> </w:t>
      </w:r>
      <w:proofErr w:type="spellStart"/>
      <w:r>
        <w:t>GameplayCanvasController</w:t>
      </w:r>
      <w:proofErr w:type="spellEnd"/>
      <w:r>
        <w:t xml:space="preserve"> 1</w:t>
      </w:r>
    </w:p>
    <w:p w14:paraId="09B9694A" w14:textId="77777777" w:rsidR="006D605D" w:rsidRDefault="006D605D" w:rsidP="006D605D">
      <w:pPr>
        <w:keepNext/>
        <w:jc w:val="center"/>
      </w:pPr>
      <w:r w:rsidRPr="006D605D">
        <w:rPr>
          <w:noProof/>
          <w:lang w:val="lt-LT" w:eastAsia="lt-LT"/>
        </w:rPr>
        <w:lastRenderedPageBreak/>
        <w:drawing>
          <wp:inline distT="0" distB="0" distL="0" distR="0" wp14:anchorId="1D2F3AC9" wp14:editId="37EEE5B2">
            <wp:extent cx="3877216" cy="6573167"/>
            <wp:effectExtent l="0" t="0" r="9525" b="0"/>
            <wp:docPr id="1400703376" name="Paveikslėlis 1400703376"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76" name="Paveikslėlis 1400703376" descr="Paveikslėlis, kuriame yra žinutė&#10;&#10;Automatiškai sugeneruotas aprašymas"/>
                    <pic:cNvPicPr/>
                  </pic:nvPicPr>
                  <pic:blipFill>
                    <a:blip r:embed="rId63"/>
                    <a:stretch>
                      <a:fillRect/>
                    </a:stretch>
                  </pic:blipFill>
                  <pic:spPr>
                    <a:xfrm>
                      <a:off x="0" y="0"/>
                      <a:ext cx="3877216" cy="6573167"/>
                    </a:xfrm>
                    <a:prstGeom prst="rect">
                      <a:avLst/>
                    </a:prstGeom>
                  </pic:spPr>
                </pic:pic>
              </a:graphicData>
            </a:graphic>
          </wp:inline>
        </w:drawing>
      </w:r>
    </w:p>
    <w:p w14:paraId="6D915D94" w14:textId="67923047" w:rsidR="006D605D" w:rsidRDefault="006D605D" w:rsidP="006D605D">
      <w:pPr>
        <w:pStyle w:val="Antrat"/>
        <w:jc w:val="center"/>
      </w:pPr>
      <w:r>
        <w:t xml:space="preserve">Kodas </w:t>
      </w:r>
      <w:r>
        <w:fldChar w:fldCharType="begin"/>
      </w:r>
      <w:r>
        <w:instrText xml:space="preserve"> SEQ Kodas \* ARABIC </w:instrText>
      </w:r>
      <w:r>
        <w:fldChar w:fldCharType="separate"/>
      </w:r>
      <w:r w:rsidR="00071371">
        <w:rPr>
          <w:noProof/>
        </w:rPr>
        <w:t>4</w:t>
      </w:r>
      <w:r>
        <w:fldChar w:fldCharType="end"/>
      </w:r>
      <w:r>
        <w:t xml:space="preserve"> </w:t>
      </w:r>
      <w:proofErr w:type="spellStart"/>
      <w:r>
        <w:t>GameplayCanvasController</w:t>
      </w:r>
      <w:proofErr w:type="spellEnd"/>
      <w:r>
        <w:t xml:space="preserve"> 2</w:t>
      </w:r>
    </w:p>
    <w:p w14:paraId="6602F539" w14:textId="77777777" w:rsidR="006D605D" w:rsidRDefault="006D605D" w:rsidP="006D605D">
      <w:pPr>
        <w:keepNext/>
        <w:jc w:val="center"/>
      </w:pPr>
      <w:r w:rsidRPr="006D605D">
        <w:rPr>
          <w:noProof/>
          <w:lang w:val="lt-LT" w:eastAsia="lt-LT"/>
        </w:rPr>
        <w:lastRenderedPageBreak/>
        <w:drawing>
          <wp:inline distT="0" distB="0" distL="0" distR="0" wp14:anchorId="0F237EAB" wp14:editId="2AA25E73">
            <wp:extent cx="4429743" cy="6344535"/>
            <wp:effectExtent l="0" t="0" r="9525" b="0"/>
            <wp:docPr id="1400703395" name="Paveikslėlis 1400703395"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95" name="Paveikslėlis 1400703395" descr="Paveikslėlis, kuriame yra žinutė&#10;&#10;Automatiškai sugeneruotas aprašymas"/>
                    <pic:cNvPicPr/>
                  </pic:nvPicPr>
                  <pic:blipFill>
                    <a:blip r:embed="rId64"/>
                    <a:stretch>
                      <a:fillRect/>
                    </a:stretch>
                  </pic:blipFill>
                  <pic:spPr>
                    <a:xfrm>
                      <a:off x="0" y="0"/>
                      <a:ext cx="4429743" cy="6344535"/>
                    </a:xfrm>
                    <a:prstGeom prst="rect">
                      <a:avLst/>
                    </a:prstGeom>
                  </pic:spPr>
                </pic:pic>
              </a:graphicData>
            </a:graphic>
          </wp:inline>
        </w:drawing>
      </w:r>
    </w:p>
    <w:p w14:paraId="786A132F" w14:textId="07AB4BA4" w:rsidR="006D605D" w:rsidRDefault="006D605D" w:rsidP="006D605D">
      <w:pPr>
        <w:pStyle w:val="Antrat"/>
        <w:jc w:val="center"/>
      </w:pPr>
      <w:r>
        <w:t xml:space="preserve">Kodas </w:t>
      </w:r>
      <w:r>
        <w:fldChar w:fldCharType="begin"/>
      </w:r>
      <w:r>
        <w:instrText xml:space="preserve"> SEQ Kodas \* ARABIC </w:instrText>
      </w:r>
      <w:r>
        <w:fldChar w:fldCharType="separate"/>
      </w:r>
      <w:r w:rsidR="00071371">
        <w:rPr>
          <w:noProof/>
        </w:rPr>
        <w:t>5</w:t>
      </w:r>
      <w:r>
        <w:fldChar w:fldCharType="end"/>
      </w:r>
      <w:r>
        <w:t xml:space="preserve"> </w:t>
      </w:r>
      <w:proofErr w:type="spellStart"/>
      <w:r>
        <w:t>GameplayCanvasController</w:t>
      </w:r>
      <w:proofErr w:type="spellEnd"/>
      <w:r>
        <w:t xml:space="preserve"> 3</w:t>
      </w:r>
    </w:p>
    <w:p w14:paraId="50C8E513" w14:textId="77777777" w:rsidR="006D605D" w:rsidRDefault="006D605D" w:rsidP="006D605D">
      <w:pPr>
        <w:keepNext/>
        <w:jc w:val="center"/>
      </w:pPr>
      <w:r w:rsidRPr="006D605D">
        <w:rPr>
          <w:noProof/>
          <w:lang w:val="lt-LT" w:eastAsia="lt-LT"/>
        </w:rPr>
        <w:lastRenderedPageBreak/>
        <w:drawing>
          <wp:inline distT="0" distB="0" distL="0" distR="0" wp14:anchorId="0AB02234" wp14:editId="4995DF1B">
            <wp:extent cx="4477375" cy="6411220"/>
            <wp:effectExtent l="0" t="0" r="0" b="8890"/>
            <wp:docPr id="1400703402" name="Paveikslėlis 1400703402"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402" name="Paveikslėlis 1400703402" descr="Paveikslėlis, kuriame yra žinutė&#10;&#10;Automatiškai sugeneruotas aprašymas"/>
                    <pic:cNvPicPr/>
                  </pic:nvPicPr>
                  <pic:blipFill>
                    <a:blip r:embed="rId65"/>
                    <a:stretch>
                      <a:fillRect/>
                    </a:stretch>
                  </pic:blipFill>
                  <pic:spPr>
                    <a:xfrm>
                      <a:off x="0" y="0"/>
                      <a:ext cx="4477375" cy="6411220"/>
                    </a:xfrm>
                    <a:prstGeom prst="rect">
                      <a:avLst/>
                    </a:prstGeom>
                  </pic:spPr>
                </pic:pic>
              </a:graphicData>
            </a:graphic>
          </wp:inline>
        </w:drawing>
      </w:r>
    </w:p>
    <w:p w14:paraId="140DA8A2" w14:textId="6403281A" w:rsidR="006D605D" w:rsidRDefault="006D605D" w:rsidP="006D605D">
      <w:pPr>
        <w:pStyle w:val="Antrat"/>
        <w:jc w:val="center"/>
      </w:pPr>
      <w:r>
        <w:t xml:space="preserve">Kodas </w:t>
      </w:r>
      <w:r>
        <w:fldChar w:fldCharType="begin"/>
      </w:r>
      <w:r>
        <w:instrText xml:space="preserve"> SEQ Kodas \* ARABIC </w:instrText>
      </w:r>
      <w:r>
        <w:fldChar w:fldCharType="separate"/>
      </w:r>
      <w:r w:rsidR="00071371">
        <w:rPr>
          <w:noProof/>
        </w:rPr>
        <w:t>6</w:t>
      </w:r>
      <w:r>
        <w:fldChar w:fldCharType="end"/>
      </w:r>
      <w:r>
        <w:t xml:space="preserve"> </w:t>
      </w:r>
      <w:proofErr w:type="spellStart"/>
      <w:r>
        <w:t>GameplayCanvasController</w:t>
      </w:r>
      <w:proofErr w:type="spellEnd"/>
      <w:r>
        <w:t xml:space="preserve"> 4</w:t>
      </w:r>
    </w:p>
    <w:p w14:paraId="6DDE1A8B" w14:textId="77777777" w:rsidR="006D605D" w:rsidRDefault="006D605D" w:rsidP="006D605D">
      <w:pPr>
        <w:keepNext/>
        <w:jc w:val="center"/>
      </w:pPr>
      <w:r w:rsidRPr="006D605D">
        <w:rPr>
          <w:noProof/>
          <w:lang w:val="lt-LT" w:eastAsia="lt-LT"/>
        </w:rPr>
        <w:drawing>
          <wp:inline distT="0" distB="0" distL="0" distR="0" wp14:anchorId="18DE8F82" wp14:editId="03B195BD">
            <wp:extent cx="2934109" cy="1971950"/>
            <wp:effectExtent l="0" t="0" r="0" b="9525"/>
            <wp:docPr id="1400703403" name="Paveikslėlis 1400703403"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403" name="Paveikslėlis 1400703403" descr="Paveikslėlis, kuriame yra žinutė&#10;&#10;Automatiškai sugeneruotas aprašymas"/>
                    <pic:cNvPicPr/>
                  </pic:nvPicPr>
                  <pic:blipFill>
                    <a:blip r:embed="rId66"/>
                    <a:stretch>
                      <a:fillRect/>
                    </a:stretch>
                  </pic:blipFill>
                  <pic:spPr>
                    <a:xfrm>
                      <a:off x="0" y="0"/>
                      <a:ext cx="2934109" cy="1971950"/>
                    </a:xfrm>
                    <a:prstGeom prst="rect">
                      <a:avLst/>
                    </a:prstGeom>
                  </pic:spPr>
                </pic:pic>
              </a:graphicData>
            </a:graphic>
          </wp:inline>
        </w:drawing>
      </w:r>
    </w:p>
    <w:p w14:paraId="19B26548" w14:textId="2A431A55" w:rsidR="006D605D" w:rsidRDefault="006D605D" w:rsidP="006D605D">
      <w:pPr>
        <w:pStyle w:val="Antrat"/>
        <w:jc w:val="center"/>
      </w:pPr>
      <w:r>
        <w:t xml:space="preserve">Kodas </w:t>
      </w:r>
      <w:r>
        <w:fldChar w:fldCharType="begin"/>
      </w:r>
      <w:r>
        <w:instrText xml:space="preserve"> SEQ Kodas \* ARABIC </w:instrText>
      </w:r>
      <w:r>
        <w:fldChar w:fldCharType="separate"/>
      </w:r>
      <w:r w:rsidR="00071371">
        <w:rPr>
          <w:noProof/>
        </w:rPr>
        <w:t>7</w:t>
      </w:r>
      <w:r>
        <w:fldChar w:fldCharType="end"/>
      </w:r>
      <w:r>
        <w:t xml:space="preserve"> </w:t>
      </w:r>
      <w:proofErr w:type="spellStart"/>
      <w:r>
        <w:t>HeartController</w:t>
      </w:r>
      <w:proofErr w:type="spellEnd"/>
    </w:p>
    <w:p w14:paraId="63D15CC5" w14:textId="77777777" w:rsidR="006D605D" w:rsidRDefault="006D605D" w:rsidP="006D605D">
      <w:pPr>
        <w:keepNext/>
        <w:jc w:val="center"/>
      </w:pPr>
      <w:r w:rsidRPr="006D605D">
        <w:rPr>
          <w:noProof/>
          <w:lang w:val="lt-LT" w:eastAsia="lt-LT"/>
        </w:rPr>
        <w:lastRenderedPageBreak/>
        <w:drawing>
          <wp:inline distT="0" distB="0" distL="0" distR="0" wp14:anchorId="6174629B" wp14:editId="48F7BB8F">
            <wp:extent cx="4086795" cy="7135221"/>
            <wp:effectExtent l="0" t="0" r="9525" b="8890"/>
            <wp:docPr id="1400703404" name="Paveikslėlis 1400703404"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404" name="Paveikslėlis 1400703404" descr="Paveikslėlis, kuriame yra žinutė&#10;&#10;Automatiškai sugeneruotas aprašymas"/>
                    <pic:cNvPicPr/>
                  </pic:nvPicPr>
                  <pic:blipFill>
                    <a:blip r:embed="rId67"/>
                    <a:stretch>
                      <a:fillRect/>
                    </a:stretch>
                  </pic:blipFill>
                  <pic:spPr>
                    <a:xfrm>
                      <a:off x="0" y="0"/>
                      <a:ext cx="4086795" cy="7135221"/>
                    </a:xfrm>
                    <a:prstGeom prst="rect">
                      <a:avLst/>
                    </a:prstGeom>
                  </pic:spPr>
                </pic:pic>
              </a:graphicData>
            </a:graphic>
          </wp:inline>
        </w:drawing>
      </w:r>
    </w:p>
    <w:p w14:paraId="065BCCA0" w14:textId="6B9C4F1E" w:rsidR="006D605D" w:rsidRDefault="006D605D" w:rsidP="006D605D">
      <w:pPr>
        <w:pStyle w:val="Antrat"/>
        <w:jc w:val="center"/>
      </w:pPr>
      <w:r>
        <w:t xml:space="preserve">Kodas </w:t>
      </w:r>
      <w:r>
        <w:fldChar w:fldCharType="begin"/>
      </w:r>
      <w:r>
        <w:instrText xml:space="preserve"> SEQ Kodas \* ARABIC </w:instrText>
      </w:r>
      <w:r>
        <w:fldChar w:fldCharType="separate"/>
      </w:r>
      <w:r w:rsidR="00071371">
        <w:rPr>
          <w:noProof/>
        </w:rPr>
        <w:t>8</w:t>
      </w:r>
      <w:r>
        <w:fldChar w:fldCharType="end"/>
      </w:r>
      <w:r>
        <w:t xml:space="preserve"> </w:t>
      </w:r>
      <w:proofErr w:type="spellStart"/>
      <w:r>
        <w:t>MainMenuCanvasController</w:t>
      </w:r>
      <w:proofErr w:type="spellEnd"/>
    </w:p>
    <w:p w14:paraId="57169813" w14:textId="77777777" w:rsidR="006D605D" w:rsidRDefault="006D605D" w:rsidP="006D605D">
      <w:pPr>
        <w:keepNext/>
        <w:jc w:val="center"/>
      </w:pPr>
      <w:r w:rsidRPr="006D605D">
        <w:rPr>
          <w:noProof/>
          <w:lang w:val="lt-LT" w:eastAsia="lt-LT"/>
        </w:rPr>
        <w:lastRenderedPageBreak/>
        <w:drawing>
          <wp:inline distT="0" distB="0" distL="0" distR="0" wp14:anchorId="0A056007" wp14:editId="532E6B15">
            <wp:extent cx="3982006" cy="4972744"/>
            <wp:effectExtent l="0" t="0" r="0" b="0"/>
            <wp:docPr id="1400703414" name="Paveikslėlis 1400703414"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414" name="Paveikslėlis 1400703414" descr="Paveikslėlis, kuriame yra žinutė&#10;&#10;Automatiškai sugeneruotas aprašymas"/>
                    <pic:cNvPicPr/>
                  </pic:nvPicPr>
                  <pic:blipFill>
                    <a:blip r:embed="rId68"/>
                    <a:stretch>
                      <a:fillRect/>
                    </a:stretch>
                  </pic:blipFill>
                  <pic:spPr>
                    <a:xfrm>
                      <a:off x="0" y="0"/>
                      <a:ext cx="3982006" cy="4972744"/>
                    </a:xfrm>
                    <a:prstGeom prst="rect">
                      <a:avLst/>
                    </a:prstGeom>
                  </pic:spPr>
                </pic:pic>
              </a:graphicData>
            </a:graphic>
          </wp:inline>
        </w:drawing>
      </w:r>
    </w:p>
    <w:p w14:paraId="1EBDEA34" w14:textId="7C4C4771" w:rsidR="009D43CB" w:rsidRDefault="006D605D" w:rsidP="009D43CB">
      <w:pPr>
        <w:pStyle w:val="Antrat"/>
        <w:jc w:val="center"/>
      </w:pPr>
      <w:r>
        <w:t xml:space="preserve">Kodas </w:t>
      </w:r>
      <w:r>
        <w:fldChar w:fldCharType="begin"/>
      </w:r>
      <w:r>
        <w:instrText xml:space="preserve"> SEQ Kodas \* ARABIC </w:instrText>
      </w:r>
      <w:r>
        <w:fldChar w:fldCharType="separate"/>
      </w:r>
      <w:r w:rsidR="00071371">
        <w:rPr>
          <w:noProof/>
        </w:rPr>
        <w:t>9</w:t>
      </w:r>
      <w:r>
        <w:fldChar w:fldCharType="end"/>
      </w:r>
      <w:r>
        <w:t xml:space="preserve"> </w:t>
      </w:r>
      <w:proofErr w:type="spellStart"/>
      <w:r>
        <w:t>MazeGenerator</w:t>
      </w:r>
      <w:proofErr w:type="spellEnd"/>
      <w:r>
        <w:t xml:space="preserve"> 1</w:t>
      </w:r>
    </w:p>
    <w:p w14:paraId="490AA0B7" w14:textId="77777777" w:rsidR="009D43CB" w:rsidRDefault="009D43CB" w:rsidP="009D43CB">
      <w:pPr>
        <w:keepNext/>
        <w:jc w:val="center"/>
      </w:pPr>
      <w:r w:rsidRPr="009D43CB">
        <w:rPr>
          <w:noProof/>
          <w:lang w:val="lt-LT" w:eastAsia="lt-LT"/>
        </w:rPr>
        <w:drawing>
          <wp:inline distT="0" distB="0" distL="0" distR="0" wp14:anchorId="44DA998B" wp14:editId="5DF62F28">
            <wp:extent cx="5125165" cy="3848637"/>
            <wp:effectExtent l="0" t="0" r="0" b="0"/>
            <wp:docPr id="1400703415" name="Paveikslėlis 1400703415"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415" name="Paveikslėlis 1400703415" descr="Paveikslėlis, kuriame yra žinutė&#10;&#10;Automatiškai sugeneruotas aprašymas"/>
                    <pic:cNvPicPr/>
                  </pic:nvPicPr>
                  <pic:blipFill>
                    <a:blip r:embed="rId69"/>
                    <a:stretch>
                      <a:fillRect/>
                    </a:stretch>
                  </pic:blipFill>
                  <pic:spPr>
                    <a:xfrm>
                      <a:off x="0" y="0"/>
                      <a:ext cx="5125165" cy="3848637"/>
                    </a:xfrm>
                    <a:prstGeom prst="rect">
                      <a:avLst/>
                    </a:prstGeom>
                  </pic:spPr>
                </pic:pic>
              </a:graphicData>
            </a:graphic>
          </wp:inline>
        </w:drawing>
      </w:r>
    </w:p>
    <w:p w14:paraId="21C56315" w14:textId="0D63F713" w:rsidR="009D43CB" w:rsidRDefault="009D43CB" w:rsidP="009D43CB">
      <w:pPr>
        <w:pStyle w:val="Antrat"/>
        <w:jc w:val="center"/>
      </w:pPr>
      <w:r>
        <w:t xml:space="preserve">Kodas </w:t>
      </w:r>
      <w:r>
        <w:fldChar w:fldCharType="begin"/>
      </w:r>
      <w:r>
        <w:instrText xml:space="preserve"> SEQ Kodas \* ARABIC </w:instrText>
      </w:r>
      <w:r>
        <w:fldChar w:fldCharType="separate"/>
      </w:r>
      <w:r w:rsidR="00071371">
        <w:rPr>
          <w:noProof/>
        </w:rPr>
        <w:t>10</w:t>
      </w:r>
      <w:r>
        <w:fldChar w:fldCharType="end"/>
      </w:r>
      <w:r>
        <w:t xml:space="preserve"> </w:t>
      </w:r>
      <w:proofErr w:type="spellStart"/>
      <w:r>
        <w:t>MazeGenerator</w:t>
      </w:r>
      <w:proofErr w:type="spellEnd"/>
      <w:r>
        <w:t xml:space="preserve"> 2</w:t>
      </w:r>
    </w:p>
    <w:p w14:paraId="4499C073" w14:textId="77777777" w:rsidR="009D43CB" w:rsidRDefault="009D43CB" w:rsidP="009D43CB">
      <w:pPr>
        <w:keepNext/>
        <w:jc w:val="center"/>
      </w:pPr>
      <w:r w:rsidRPr="009D43CB">
        <w:rPr>
          <w:noProof/>
          <w:lang w:val="lt-LT" w:eastAsia="lt-LT"/>
        </w:rPr>
        <w:lastRenderedPageBreak/>
        <w:drawing>
          <wp:inline distT="0" distB="0" distL="0" distR="0" wp14:anchorId="253D22F6" wp14:editId="303EE289">
            <wp:extent cx="5210902" cy="7830643"/>
            <wp:effectExtent l="0" t="0" r="8890" b="0"/>
            <wp:docPr id="1400703416" name="Paveikslėlis 1400703416"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416" name="Paveikslėlis 1400703416" descr="Paveikslėlis, kuriame yra žinutė&#10;&#10;Automatiškai sugeneruotas aprašymas"/>
                    <pic:cNvPicPr/>
                  </pic:nvPicPr>
                  <pic:blipFill>
                    <a:blip r:embed="rId70"/>
                    <a:stretch>
                      <a:fillRect/>
                    </a:stretch>
                  </pic:blipFill>
                  <pic:spPr>
                    <a:xfrm>
                      <a:off x="0" y="0"/>
                      <a:ext cx="5210902" cy="7830643"/>
                    </a:xfrm>
                    <a:prstGeom prst="rect">
                      <a:avLst/>
                    </a:prstGeom>
                  </pic:spPr>
                </pic:pic>
              </a:graphicData>
            </a:graphic>
          </wp:inline>
        </w:drawing>
      </w:r>
    </w:p>
    <w:p w14:paraId="3433457F" w14:textId="5EF680DD" w:rsidR="009D43CB" w:rsidRDefault="009D43CB" w:rsidP="009D43CB">
      <w:pPr>
        <w:pStyle w:val="Antrat"/>
        <w:jc w:val="center"/>
      </w:pPr>
      <w:r>
        <w:t xml:space="preserve">Kodas </w:t>
      </w:r>
      <w:r>
        <w:fldChar w:fldCharType="begin"/>
      </w:r>
      <w:r>
        <w:instrText xml:space="preserve"> SEQ Kodas \* ARABIC </w:instrText>
      </w:r>
      <w:r>
        <w:fldChar w:fldCharType="separate"/>
      </w:r>
      <w:r w:rsidR="00071371">
        <w:rPr>
          <w:noProof/>
        </w:rPr>
        <w:t>11</w:t>
      </w:r>
      <w:r>
        <w:fldChar w:fldCharType="end"/>
      </w:r>
      <w:r>
        <w:t xml:space="preserve"> </w:t>
      </w:r>
      <w:proofErr w:type="spellStart"/>
      <w:r>
        <w:t>MazeGenerator</w:t>
      </w:r>
      <w:proofErr w:type="spellEnd"/>
      <w:r>
        <w:t xml:space="preserve"> 3</w:t>
      </w:r>
    </w:p>
    <w:p w14:paraId="1619D854" w14:textId="77777777" w:rsidR="009D43CB" w:rsidRDefault="009D43CB" w:rsidP="009D43CB">
      <w:pPr>
        <w:keepNext/>
        <w:jc w:val="center"/>
      </w:pPr>
      <w:r w:rsidRPr="009D43CB">
        <w:rPr>
          <w:noProof/>
          <w:lang w:val="lt-LT" w:eastAsia="lt-LT"/>
        </w:rPr>
        <w:lastRenderedPageBreak/>
        <w:drawing>
          <wp:inline distT="0" distB="0" distL="0" distR="0" wp14:anchorId="3DCAE6CC" wp14:editId="2E2B09CB">
            <wp:extent cx="3267531" cy="1800476"/>
            <wp:effectExtent l="0" t="0" r="9525" b="9525"/>
            <wp:docPr id="1400703417" name="Paveikslėlis 1400703417" descr="Paveikslėlis, kuriame yra žinutė, ekranas, ekrano nuotrauka, sidabrin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417" name="Paveikslėlis 1400703417" descr="Paveikslėlis, kuriame yra žinutė, ekranas, ekrano nuotrauka, sidabrinė&#10;&#10;Automatiškai sugeneruotas aprašymas"/>
                    <pic:cNvPicPr/>
                  </pic:nvPicPr>
                  <pic:blipFill>
                    <a:blip r:embed="rId71"/>
                    <a:stretch>
                      <a:fillRect/>
                    </a:stretch>
                  </pic:blipFill>
                  <pic:spPr>
                    <a:xfrm>
                      <a:off x="0" y="0"/>
                      <a:ext cx="3267531" cy="1800476"/>
                    </a:xfrm>
                    <a:prstGeom prst="rect">
                      <a:avLst/>
                    </a:prstGeom>
                  </pic:spPr>
                </pic:pic>
              </a:graphicData>
            </a:graphic>
          </wp:inline>
        </w:drawing>
      </w:r>
    </w:p>
    <w:p w14:paraId="358F744F" w14:textId="3E54BFFC" w:rsidR="009D43CB" w:rsidRDefault="009D43CB" w:rsidP="009D43CB">
      <w:pPr>
        <w:pStyle w:val="Antrat"/>
        <w:jc w:val="center"/>
      </w:pPr>
      <w:r>
        <w:t xml:space="preserve">Kodas </w:t>
      </w:r>
      <w:r>
        <w:fldChar w:fldCharType="begin"/>
      </w:r>
      <w:r>
        <w:instrText xml:space="preserve"> SEQ Kodas \* ARABIC </w:instrText>
      </w:r>
      <w:r>
        <w:fldChar w:fldCharType="separate"/>
      </w:r>
      <w:r w:rsidR="00071371">
        <w:rPr>
          <w:noProof/>
        </w:rPr>
        <w:t>12</w:t>
      </w:r>
      <w:r>
        <w:fldChar w:fldCharType="end"/>
      </w:r>
      <w:r>
        <w:t xml:space="preserve"> </w:t>
      </w:r>
      <w:proofErr w:type="spellStart"/>
      <w:r>
        <w:t>MazeGenerator</w:t>
      </w:r>
      <w:proofErr w:type="spellEnd"/>
      <w:r>
        <w:t xml:space="preserve"> 4</w:t>
      </w:r>
    </w:p>
    <w:p w14:paraId="2E0279AF" w14:textId="77777777" w:rsidR="009D43CB" w:rsidRDefault="009D43CB" w:rsidP="009D43CB">
      <w:pPr>
        <w:keepNext/>
        <w:jc w:val="center"/>
      </w:pPr>
      <w:r w:rsidRPr="009D43CB">
        <w:rPr>
          <w:noProof/>
          <w:lang w:val="lt-LT" w:eastAsia="lt-LT"/>
        </w:rPr>
        <w:drawing>
          <wp:inline distT="0" distB="0" distL="0" distR="0" wp14:anchorId="3A6095AD" wp14:editId="33C6E4F9">
            <wp:extent cx="3581900" cy="7030431"/>
            <wp:effectExtent l="0" t="0" r="0" b="0"/>
            <wp:docPr id="1400703418" name="Paveikslėlis 1400703418"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418" name="Paveikslėlis 1400703418" descr="Paveikslėlis, kuriame yra žinutė&#10;&#10;Automatiškai sugeneruotas aprašymas"/>
                    <pic:cNvPicPr/>
                  </pic:nvPicPr>
                  <pic:blipFill>
                    <a:blip r:embed="rId72"/>
                    <a:stretch>
                      <a:fillRect/>
                    </a:stretch>
                  </pic:blipFill>
                  <pic:spPr>
                    <a:xfrm>
                      <a:off x="0" y="0"/>
                      <a:ext cx="3581900" cy="7030431"/>
                    </a:xfrm>
                    <a:prstGeom prst="rect">
                      <a:avLst/>
                    </a:prstGeom>
                  </pic:spPr>
                </pic:pic>
              </a:graphicData>
            </a:graphic>
          </wp:inline>
        </w:drawing>
      </w:r>
    </w:p>
    <w:p w14:paraId="3BEB4EF0" w14:textId="2ADB1593" w:rsidR="009D43CB" w:rsidRDefault="009D43CB" w:rsidP="009D43CB">
      <w:pPr>
        <w:pStyle w:val="Antrat"/>
        <w:jc w:val="center"/>
      </w:pPr>
      <w:r>
        <w:t xml:space="preserve">Kodas </w:t>
      </w:r>
      <w:r>
        <w:fldChar w:fldCharType="begin"/>
      </w:r>
      <w:r>
        <w:instrText xml:space="preserve"> SEQ Kodas \* ARABIC </w:instrText>
      </w:r>
      <w:r>
        <w:fldChar w:fldCharType="separate"/>
      </w:r>
      <w:r w:rsidR="00071371">
        <w:rPr>
          <w:noProof/>
        </w:rPr>
        <w:t>13</w:t>
      </w:r>
      <w:r>
        <w:fldChar w:fldCharType="end"/>
      </w:r>
      <w:r>
        <w:t xml:space="preserve"> </w:t>
      </w:r>
      <w:proofErr w:type="spellStart"/>
      <w:r>
        <w:t>MazeRenderer</w:t>
      </w:r>
      <w:proofErr w:type="spellEnd"/>
      <w:r>
        <w:t xml:space="preserve"> 1</w:t>
      </w:r>
    </w:p>
    <w:p w14:paraId="0B772C5D" w14:textId="77777777" w:rsidR="009D43CB" w:rsidRDefault="009D43CB" w:rsidP="009D43CB">
      <w:pPr>
        <w:keepNext/>
        <w:jc w:val="center"/>
      </w:pPr>
      <w:r w:rsidRPr="009D43CB">
        <w:rPr>
          <w:noProof/>
          <w:lang w:val="lt-LT" w:eastAsia="lt-LT"/>
        </w:rPr>
        <w:lastRenderedPageBreak/>
        <w:drawing>
          <wp:inline distT="0" distB="0" distL="0" distR="0" wp14:anchorId="4699B1EB" wp14:editId="114B6B53">
            <wp:extent cx="5868219" cy="7354326"/>
            <wp:effectExtent l="0" t="0" r="0" b="0"/>
            <wp:docPr id="1400703419" name="Paveikslėlis 1400703419"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419" name="Paveikslėlis 1400703419" descr="Paveikslėlis, kuriame yra žinutė&#10;&#10;Automatiškai sugeneruotas aprašymas"/>
                    <pic:cNvPicPr/>
                  </pic:nvPicPr>
                  <pic:blipFill>
                    <a:blip r:embed="rId73"/>
                    <a:stretch>
                      <a:fillRect/>
                    </a:stretch>
                  </pic:blipFill>
                  <pic:spPr>
                    <a:xfrm>
                      <a:off x="0" y="0"/>
                      <a:ext cx="5868219" cy="7354326"/>
                    </a:xfrm>
                    <a:prstGeom prst="rect">
                      <a:avLst/>
                    </a:prstGeom>
                  </pic:spPr>
                </pic:pic>
              </a:graphicData>
            </a:graphic>
          </wp:inline>
        </w:drawing>
      </w:r>
    </w:p>
    <w:p w14:paraId="5F8F493D" w14:textId="2F497C61" w:rsidR="009D43CB" w:rsidRDefault="009D43CB" w:rsidP="009D43CB">
      <w:pPr>
        <w:pStyle w:val="Antrat"/>
        <w:jc w:val="center"/>
      </w:pPr>
      <w:r>
        <w:t xml:space="preserve">Kodas </w:t>
      </w:r>
      <w:r>
        <w:fldChar w:fldCharType="begin"/>
      </w:r>
      <w:r>
        <w:instrText xml:space="preserve"> SEQ Kodas \* ARABIC </w:instrText>
      </w:r>
      <w:r>
        <w:fldChar w:fldCharType="separate"/>
      </w:r>
      <w:r w:rsidR="00071371">
        <w:rPr>
          <w:noProof/>
        </w:rPr>
        <w:t>14</w:t>
      </w:r>
      <w:r>
        <w:fldChar w:fldCharType="end"/>
      </w:r>
      <w:r>
        <w:t xml:space="preserve"> </w:t>
      </w:r>
      <w:proofErr w:type="spellStart"/>
      <w:r>
        <w:t>MazeRenderer</w:t>
      </w:r>
      <w:proofErr w:type="spellEnd"/>
      <w:r>
        <w:t xml:space="preserve"> 2</w:t>
      </w:r>
    </w:p>
    <w:p w14:paraId="3986C21B" w14:textId="77777777" w:rsidR="009D43CB" w:rsidRDefault="009D43CB" w:rsidP="009D43CB">
      <w:pPr>
        <w:keepNext/>
        <w:jc w:val="center"/>
      </w:pPr>
      <w:r w:rsidRPr="009D43CB">
        <w:rPr>
          <w:noProof/>
          <w:lang w:val="lt-LT" w:eastAsia="lt-LT"/>
        </w:rPr>
        <w:lastRenderedPageBreak/>
        <w:drawing>
          <wp:inline distT="0" distB="0" distL="0" distR="0" wp14:anchorId="2B79D7E9" wp14:editId="6BF98BD2">
            <wp:extent cx="5936615" cy="6965315"/>
            <wp:effectExtent l="0" t="0" r="6985" b="6985"/>
            <wp:docPr id="1400703420" name="Paveikslėlis 1400703420"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420" name="Paveikslėlis 1400703420" descr="Paveikslėlis, kuriame yra žinutė&#10;&#10;Automatiškai sugeneruotas aprašymas"/>
                    <pic:cNvPicPr/>
                  </pic:nvPicPr>
                  <pic:blipFill>
                    <a:blip r:embed="rId74"/>
                    <a:stretch>
                      <a:fillRect/>
                    </a:stretch>
                  </pic:blipFill>
                  <pic:spPr>
                    <a:xfrm>
                      <a:off x="0" y="0"/>
                      <a:ext cx="5936615" cy="6965315"/>
                    </a:xfrm>
                    <a:prstGeom prst="rect">
                      <a:avLst/>
                    </a:prstGeom>
                  </pic:spPr>
                </pic:pic>
              </a:graphicData>
            </a:graphic>
          </wp:inline>
        </w:drawing>
      </w:r>
    </w:p>
    <w:p w14:paraId="14B09E23" w14:textId="397FBACA" w:rsidR="009D43CB" w:rsidRDefault="009D43CB" w:rsidP="009D43CB">
      <w:pPr>
        <w:pStyle w:val="Antrat"/>
        <w:jc w:val="center"/>
      </w:pPr>
      <w:r>
        <w:t xml:space="preserve">Kodas </w:t>
      </w:r>
      <w:r>
        <w:fldChar w:fldCharType="begin"/>
      </w:r>
      <w:r>
        <w:instrText xml:space="preserve"> SEQ Kodas \* ARABIC </w:instrText>
      </w:r>
      <w:r>
        <w:fldChar w:fldCharType="separate"/>
      </w:r>
      <w:r w:rsidR="00071371">
        <w:rPr>
          <w:noProof/>
        </w:rPr>
        <w:t>15</w:t>
      </w:r>
      <w:r>
        <w:fldChar w:fldCharType="end"/>
      </w:r>
      <w:r>
        <w:t xml:space="preserve"> </w:t>
      </w:r>
      <w:proofErr w:type="spellStart"/>
      <w:r>
        <w:t>MazeRenderer</w:t>
      </w:r>
      <w:proofErr w:type="spellEnd"/>
      <w:r>
        <w:t xml:space="preserve"> 3</w:t>
      </w:r>
    </w:p>
    <w:p w14:paraId="3496C966" w14:textId="77777777" w:rsidR="009D43CB" w:rsidRPr="009D43CB" w:rsidRDefault="009D43CB" w:rsidP="009D43CB">
      <w:pPr>
        <w:rPr>
          <w:lang w:val="lt-LT" w:eastAsia="lt-LT"/>
        </w:rPr>
      </w:pPr>
    </w:p>
    <w:p w14:paraId="06E86930" w14:textId="77777777" w:rsidR="009D43CB" w:rsidRDefault="009D43CB" w:rsidP="009D43CB">
      <w:pPr>
        <w:keepNext/>
        <w:jc w:val="center"/>
      </w:pPr>
      <w:r w:rsidRPr="009D43CB">
        <w:rPr>
          <w:noProof/>
          <w:lang w:val="lt-LT" w:eastAsia="lt-LT"/>
        </w:rPr>
        <w:lastRenderedPageBreak/>
        <w:drawing>
          <wp:inline distT="0" distB="0" distL="0" distR="0" wp14:anchorId="6315D475" wp14:editId="578467B1">
            <wp:extent cx="4124901" cy="7182852"/>
            <wp:effectExtent l="0" t="0" r="9525" b="0"/>
            <wp:docPr id="1400703421" name="Paveikslėlis 1400703421"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421" name="Paveikslėlis 1400703421" descr="Paveikslėlis, kuriame yra žinutė&#10;&#10;Automatiškai sugeneruotas aprašymas"/>
                    <pic:cNvPicPr/>
                  </pic:nvPicPr>
                  <pic:blipFill>
                    <a:blip r:embed="rId75"/>
                    <a:stretch>
                      <a:fillRect/>
                    </a:stretch>
                  </pic:blipFill>
                  <pic:spPr>
                    <a:xfrm>
                      <a:off x="0" y="0"/>
                      <a:ext cx="4124901" cy="7182852"/>
                    </a:xfrm>
                    <a:prstGeom prst="rect">
                      <a:avLst/>
                    </a:prstGeom>
                  </pic:spPr>
                </pic:pic>
              </a:graphicData>
            </a:graphic>
          </wp:inline>
        </w:drawing>
      </w:r>
    </w:p>
    <w:p w14:paraId="49B604C4" w14:textId="334034D0" w:rsidR="009D43CB" w:rsidRDefault="009D43CB" w:rsidP="009D43CB">
      <w:pPr>
        <w:pStyle w:val="Antrat"/>
        <w:jc w:val="center"/>
      </w:pPr>
      <w:r>
        <w:t xml:space="preserve">Kodas </w:t>
      </w:r>
      <w:r>
        <w:fldChar w:fldCharType="begin"/>
      </w:r>
      <w:r>
        <w:instrText xml:space="preserve"> SEQ Kodas \* ARABIC </w:instrText>
      </w:r>
      <w:r>
        <w:fldChar w:fldCharType="separate"/>
      </w:r>
      <w:r w:rsidR="00071371">
        <w:rPr>
          <w:noProof/>
        </w:rPr>
        <w:t>16</w:t>
      </w:r>
      <w:r>
        <w:fldChar w:fldCharType="end"/>
      </w:r>
      <w:r>
        <w:t xml:space="preserve"> </w:t>
      </w:r>
      <w:proofErr w:type="spellStart"/>
      <w:r>
        <w:t>MovementController</w:t>
      </w:r>
      <w:proofErr w:type="spellEnd"/>
      <w:r>
        <w:t xml:space="preserve"> 1</w:t>
      </w:r>
    </w:p>
    <w:p w14:paraId="7F71EECF" w14:textId="77777777" w:rsidR="009D43CB" w:rsidRDefault="009D43CB" w:rsidP="009D43CB">
      <w:pPr>
        <w:keepNext/>
        <w:jc w:val="center"/>
      </w:pPr>
      <w:r w:rsidRPr="009D43CB">
        <w:rPr>
          <w:noProof/>
          <w:lang w:val="lt-LT" w:eastAsia="lt-LT"/>
        </w:rPr>
        <w:lastRenderedPageBreak/>
        <w:drawing>
          <wp:inline distT="0" distB="0" distL="0" distR="0" wp14:anchorId="1B396B55" wp14:editId="04D76131">
            <wp:extent cx="4915586" cy="7487695"/>
            <wp:effectExtent l="0" t="0" r="0" b="0"/>
            <wp:docPr id="1400703422" name="Paveikslėlis 1400703422"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422" name="Paveikslėlis 1400703422" descr="Paveikslėlis, kuriame yra žinutė&#10;&#10;Automatiškai sugeneruotas aprašymas"/>
                    <pic:cNvPicPr/>
                  </pic:nvPicPr>
                  <pic:blipFill>
                    <a:blip r:embed="rId76"/>
                    <a:stretch>
                      <a:fillRect/>
                    </a:stretch>
                  </pic:blipFill>
                  <pic:spPr>
                    <a:xfrm>
                      <a:off x="0" y="0"/>
                      <a:ext cx="4915586" cy="7487695"/>
                    </a:xfrm>
                    <a:prstGeom prst="rect">
                      <a:avLst/>
                    </a:prstGeom>
                  </pic:spPr>
                </pic:pic>
              </a:graphicData>
            </a:graphic>
          </wp:inline>
        </w:drawing>
      </w:r>
    </w:p>
    <w:p w14:paraId="63495635" w14:textId="5BBB5E26" w:rsidR="009D43CB" w:rsidRDefault="009D43CB" w:rsidP="009D43CB">
      <w:pPr>
        <w:pStyle w:val="Antrat"/>
        <w:jc w:val="center"/>
      </w:pPr>
      <w:r>
        <w:t xml:space="preserve">Kodas </w:t>
      </w:r>
      <w:r>
        <w:fldChar w:fldCharType="begin"/>
      </w:r>
      <w:r>
        <w:instrText xml:space="preserve"> SEQ Kodas \* ARABIC </w:instrText>
      </w:r>
      <w:r>
        <w:fldChar w:fldCharType="separate"/>
      </w:r>
      <w:r w:rsidR="00071371">
        <w:rPr>
          <w:noProof/>
        </w:rPr>
        <w:t>17</w:t>
      </w:r>
      <w:r>
        <w:fldChar w:fldCharType="end"/>
      </w:r>
      <w:r>
        <w:t xml:space="preserve"> </w:t>
      </w:r>
      <w:proofErr w:type="spellStart"/>
      <w:r>
        <w:t>MovementController</w:t>
      </w:r>
      <w:proofErr w:type="spellEnd"/>
      <w:r>
        <w:t xml:space="preserve"> 2</w:t>
      </w:r>
    </w:p>
    <w:p w14:paraId="019E21F5" w14:textId="77777777" w:rsidR="009D43CB" w:rsidRDefault="009D43CB" w:rsidP="009D43CB">
      <w:pPr>
        <w:keepNext/>
        <w:jc w:val="center"/>
      </w:pPr>
      <w:r w:rsidRPr="009D43CB">
        <w:rPr>
          <w:noProof/>
          <w:lang w:val="lt-LT" w:eastAsia="lt-LT"/>
        </w:rPr>
        <w:lastRenderedPageBreak/>
        <w:drawing>
          <wp:inline distT="0" distB="0" distL="0" distR="0" wp14:anchorId="4E0ACA99" wp14:editId="0F0B26CD">
            <wp:extent cx="4867954" cy="6535062"/>
            <wp:effectExtent l="0" t="0" r="8890" b="0"/>
            <wp:docPr id="1400703423" name="Paveikslėlis 1400703423"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423" name="Paveikslėlis 1400703423" descr="Paveikslėlis, kuriame yra žinutė&#10;&#10;Automatiškai sugeneruotas aprašymas"/>
                    <pic:cNvPicPr/>
                  </pic:nvPicPr>
                  <pic:blipFill>
                    <a:blip r:embed="rId77"/>
                    <a:stretch>
                      <a:fillRect/>
                    </a:stretch>
                  </pic:blipFill>
                  <pic:spPr>
                    <a:xfrm>
                      <a:off x="0" y="0"/>
                      <a:ext cx="4867954" cy="6535062"/>
                    </a:xfrm>
                    <a:prstGeom prst="rect">
                      <a:avLst/>
                    </a:prstGeom>
                  </pic:spPr>
                </pic:pic>
              </a:graphicData>
            </a:graphic>
          </wp:inline>
        </w:drawing>
      </w:r>
    </w:p>
    <w:p w14:paraId="43F2BBBC" w14:textId="43E6A337" w:rsidR="009D43CB" w:rsidRDefault="009D43CB" w:rsidP="009D43CB">
      <w:pPr>
        <w:pStyle w:val="Antrat"/>
        <w:jc w:val="center"/>
      </w:pPr>
      <w:r>
        <w:t xml:space="preserve">Kodas </w:t>
      </w:r>
      <w:r>
        <w:fldChar w:fldCharType="begin"/>
      </w:r>
      <w:r>
        <w:instrText xml:space="preserve"> SEQ Kodas \* ARABIC </w:instrText>
      </w:r>
      <w:r>
        <w:fldChar w:fldCharType="separate"/>
      </w:r>
      <w:r w:rsidR="00071371">
        <w:rPr>
          <w:noProof/>
        </w:rPr>
        <w:t>18</w:t>
      </w:r>
      <w:r>
        <w:fldChar w:fldCharType="end"/>
      </w:r>
      <w:r>
        <w:t xml:space="preserve"> </w:t>
      </w:r>
      <w:proofErr w:type="spellStart"/>
      <w:r>
        <w:t>MovementContoller</w:t>
      </w:r>
      <w:proofErr w:type="spellEnd"/>
      <w:r>
        <w:t xml:space="preserve"> 3</w:t>
      </w:r>
    </w:p>
    <w:p w14:paraId="2B7E2B5A" w14:textId="77777777" w:rsidR="009D43CB" w:rsidRDefault="009D43CB" w:rsidP="009D43CB">
      <w:pPr>
        <w:keepNext/>
        <w:jc w:val="center"/>
      </w:pPr>
      <w:r w:rsidRPr="009D43CB">
        <w:rPr>
          <w:noProof/>
          <w:lang w:val="lt-LT" w:eastAsia="lt-LT"/>
        </w:rPr>
        <w:lastRenderedPageBreak/>
        <w:drawing>
          <wp:inline distT="0" distB="0" distL="0" distR="0" wp14:anchorId="2B14D771" wp14:editId="5999C5FE">
            <wp:extent cx="4934639" cy="5620534"/>
            <wp:effectExtent l="0" t="0" r="0" b="0"/>
            <wp:docPr id="1400703311" name="Paveikslėlis 1400703311"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11" name="Paveikslėlis 1400703311" descr="Paveikslėlis, kuriame yra žinutė&#10;&#10;Automatiškai sugeneruotas aprašymas"/>
                    <pic:cNvPicPr/>
                  </pic:nvPicPr>
                  <pic:blipFill>
                    <a:blip r:embed="rId78"/>
                    <a:stretch>
                      <a:fillRect/>
                    </a:stretch>
                  </pic:blipFill>
                  <pic:spPr>
                    <a:xfrm>
                      <a:off x="0" y="0"/>
                      <a:ext cx="4934639" cy="5620534"/>
                    </a:xfrm>
                    <a:prstGeom prst="rect">
                      <a:avLst/>
                    </a:prstGeom>
                  </pic:spPr>
                </pic:pic>
              </a:graphicData>
            </a:graphic>
          </wp:inline>
        </w:drawing>
      </w:r>
    </w:p>
    <w:p w14:paraId="10ABFCC3" w14:textId="15674ED0" w:rsidR="009D43CB" w:rsidRDefault="009D43CB" w:rsidP="009D43CB">
      <w:pPr>
        <w:pStyle w:val="Antrat"/>
        <w:jc w:val="center"/>
      </w:pPr>
      <w:r>
        <w:t xml:space="preserve">Kodas </w:t>
      </w:r>
      <w:r>
        <w:fldChar w:fldCharType="begin"/>
      </w:r>
      <w:r>
        <w:instrText xml:space="preserve"> SEQ Kodas \* ARABIC </w:instrText>
      </w:r>
      <w:r>
        <w:fldChar w:fldCharType="separate"/>
      </w:r>
      <w:r w:rsidR="00071371">
        <w:rPr>
          <w:noProof/>
        </w:rPr>
        <w:t>19</w:t>
      </w:r>
      <w:r>
        <w:fldChar w:fldCharType="end"/>
      </w:r>
      <w:r>
        <w:t xml:space="preserve"> </w:t>
      </w:r>
      <w:proofErr w:type="spellStart"/>
      <w:r>
        <w:t>MovementContoller</w:t>
      </w:r>
      <w:proofErr w:type="spellEnd"/>
      <w:r>
        <w:t xml:space="preserve"> 4</w:t>
      </w:r>
    </w:p>
    <w:p w14:paraId="064D915F" w14:textId="77777777" w:rsidR="009D43CB" w:rsidRDefault="009D43CB" w:rsidP="009D43CB">
      <w:pPr>
        <w:pStyle w:val="Antrat"/>
        <w:jc w:val="center"/>
      </w:pPr>
      <w:r w:rsidRPr="009D43CB">
        <w:rPr>
          <w:noProof/>
        </w:rPr>
        <w:lastRenderedPageBreak/>
        <w:drawing>
          <wp:inline distT="0" distB="0" distL="0" distR="0" wp14:anchorId="4B12E87A" wp14:editId="2F6D74BA">
            <wp:extent cx="4982270" cy="6096851"/>
            <wp:effectExtent l="0" t="0" r="8890" b="0"/>
            <wp:docPr id="1400703312" name="Paveikslėlis 1400703312"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12" name="Paveikslėlis 1400703312" descr="Paveikslėlis, kuriame yra žinutė&#10;&#10;Automatiškai sugeneruotas aprašymas"/>
                    <pic:cNvPicPr/>
                  </pic:nvPicPr>
                  <pic:blipFill>
                    <a:blip r:embed="rId79"/>
                    <a:stretch>
                      <a:fillRect/>
                    </a:stretch>
                  </pic:blipFill>
                  <pic:spPr>
                    <a:xfrm>
                      <a:off x="0" y="0"/>
                      <a:ext cx="4982270" cy="6096851"/>
                    </a:xfrm>
                    <a:prstGeom prst="rect">
                      <a:avLst/>
                    </a:prstGeom>
                  </pic:spPr>
                </pic:pic>
              </a:graphicData>
            </a:graphic>
          </wp:inline>
        </w:drawing>
      </w:r>
    </w:p>
    <w:p w14:paraId="7EC92109" w14:textId="24C91B49" w:rsidR="009D43CB" w:rsidRDefault="009D43CB" w:rsidP="009D43CB">
      <w:pPr>
        <w:pStyle w:val="Antrat"/>
        <w:jc w:val="center"/>
      </w:pPr>
      <w:r>
        <w:t xml:space="preserve">Kodas </w:t>
      </w:r>
      <w:r>
        <w:fldChar w:fldCharType="begin"/>
      </w:r>
      <w:r>
        <w:instrText xml:space="preserve"> SEQ Kodas \* ARABIC </w:instrText>
      </w:r>
      <w:r>
        <w:fldChar w:fldCharType="separate"/>
      </w:r>
      <w:r w:rsidR="00071371">
        <w:rPr>
          <w:noProof/>
        </w:rPr>
        <w:t>20</w:t>
      </w:r>
      <w:r>
        <w:fldChar w:fldCharType="end"/>
      </w:r>
      <w:r>
        <w:t xml:space="preserve"> </w:t>
      </w:r>
      <w:proofErr w:type="spellStart"/>
      <w:r>
        <w:t>MusicSelector</w:t>
      </w:r>
      <w:proofErr w:type="spellEnd"/>
    </w:p>
    <w:p w14:paraId="55276249" w14:textId="77777777" w:rsidR="009D43CB" w:rsidRDefault="009D43CB" w:rsidP="009D43CB">
      <w:pPr>
        <w:keepNext/>
        <w:jc w:val="center"/>
      </w:pPr>
      <w:r w:rsidRPr="009D43CB">
        <w:rPr>
          <w:noProof/>
          <w:lang w:val="lt-LT" w:eastAsia="lt-LT"/>
        </w:rPr>
        <w:lastRenderedPageBreak/>
        <w:drawing>
          <wp:inline distT="0" distB="0" distL="0" distR="0" wp14:anchorId="3BDEF5A8" wp14:editId="61A4525D">
            <wp:extent cx="4286848" cy="6630325"/>
            <wp:effectExtent l="0" t="0" r="0" b="0"/>
            <wp:docPr id="1400703325" name="Paveikslėlis 1400703325"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25" name="Paveikslėlis 1400703325" descr="Paveikslėlis, kuriame yra žinutė&#10;&#10;Automatiškai sugeneruotas aprašymas"/>
                    <pic:cNvPicPr/>
                  </pic:nvPicPr>
                  <pic:blipFill>
                    <a:blip r:embed="rId80"/>
                    <a:stretch>
                      <a:fillRect/>
                    </a:stretch>
                  </pic:blipFill>
                  <pic:spPr>
                    <a:xfrm>
                      <a:off x="0" y="0"/>
                      <a:ext cx="4286848" cy="6630325"/>
                    </a:xfrm>
                    <a:prstGeom prst="rect">
                      <a:avLst/>
                    </a:prstGeom>
                  </pic:spPr>
                </pic:pic>
              </a:graphicData>
            </a:graphic>
          </wp:inline>
        </w:drawing>
      </w:r>
    </w:p>
    <w:p w14:paraId="56C5E5F9" w14:textId="5D1B3AD7" w:rsidR="009D43CB" w:rsidRDefault="009D43CB" w:rsidP="009D43CB">
      <w:pPr>
        <w:pStyle w:val="Antrat"/>
        <w:jc w:val="center"/>
      </w:pPr>
      <w:r>
        <w:t xml:space="preserve">Kodas </w:t>
      </w:r>
      <w:r>
        <w:fldChar w:fldCharType="begin"/>
      </w:r>
      <w:r>
        <w:instrText xml:space="preserve"> SEQ Kodas \* ARABIC </w:instrText>
      </w:r>
      <w:r>
        <w:fldChar w:fldCharType="separate"/>
      </w:r>
      <w:r w:rsidR="00071371">
        <w:rPr>
          <w:noProof/>
        </w:rPr>
        <w:t>21</w:t>
      </w:r>
      <w:r>
        <w:fldChar w:fldCharType="end"/>
      </w:r>
      <w:r>
        <w:t xml:space="preserve"> </w:t>
      </w:r>
      <w:proofErr w:type="spellStart"/>
      <w:r>
        <w:t>Player</w:t>
      </w:r>
      <w:proofErr w:type="spellEnd"/>
      <w:r>
        <w:t xml:space="preserve"> 1</w:t>
      </w:r>
    </w:p>
    <w:p w14:paraId="12097981" w14:textId="77777777" w:rsidR="009D43CB" w:rsidRDefault="009D43CB" w:rsidP="009D43CB">
      <w:pPr>
        <w:keepNext/>
        <w:jc w:val="center"/>
      </w:pPr>
      <w:r w:rsidRPr="009D43CB">
        <w:rPr>
          <w:noProof/>
          <w:lang w:val="lt-LT" w:eastAsia="lt-LT"/>
        </w:rPr>
        <w:lastRenderedPageBreak/>
        <w:drawing>
          <wp:inline distT="0" distB="0" distL="0" distR="0" wp14:anchorId="588DCFA5" wp14:editId="39E5F670">
            <wp:extent cx="2800741" cy="6249272"/>
            <wp:effectExtent l="0" t="0" r="0" b="0"/>
            <wp:docPr id="1400703326" name="Paveikslėlis 1400703326"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26" name="Paveikslėlis 1400703326" descr="Paveikslėlis, kuriame yra žinutė&#10;&#10;Automatiškai sugeneruotas aprašymas"/>
                    <pic:cNvPicPr/>
                  </pic:nvPicPr>
                  <pic:blipFill>
                    <a:blip r:embed="rId81"/>
                    <a:stretch>
                      <a:fillRect/>
                    </a:stretch>
                  </pic:blipFill>
                  <pic:spPr>
                    <a:xfrm>
                      <a:off x="0" y="0"/>
                      <a:ext cx="2800741" cy="6249272"/>
                    </a:xfrm>
                    <a:prstGeom prst="rect">
                      <a:avLst/>
                    </a:prstGeom>
                  </pic:spPr>
                </pic:pic>
              </a:graphicData>
            </a:graphic>
          </wp:inline>
        </w:drawing>
      </w:r>
    </w:p>
    <w:p w14:paraId="51173334" w14:textId="51AE7D30" w:rsidR="009D43CB" w:rsidRDefault="009D43CB" w:rsidP="009D43CB">
      <w:pPr>
        <w:pStyle w:val="Antrat"/>
        <w:jc w:val="center"/>
      </w:pPr>
      <w:r>
        <w:t xml:space="preserve">Kodas </w:t>
      </w:r>
      <w:r>
        <w:fldChar w:fldCharType="begin"/>
      </w:r>
      <w:r>
        <w:instrText xml:space="preserve"> SEQ Kodas \* ARABIC </w:instrText>
      </w:r>
      <w:r>
        <w:fldChar w:fldCharType="separate"/>
      </w:r>
      <w:r w:rsidR="00071371">
        <w:rPr>
          <w:noProof/>
        </w:rPr>
        <w:t>22</w:t>
      </w:r>
      <w:r>
        <w:fldChar w:fldCharType="end"/>
      </w:r>
      <w:r>
        <w:t xml:space="preserve"> </w:t>
      </w:r>
      <w:proofErr w:type="spellStart"/>
      <w:r>
        <w:t>Player</w:t>
      </w:r>
      <w:proofErr w:type="spellEnd"/>
      <w:r>
        <w:t xml:space="preserve"> 2</w:t>
      </w:r>
    </w:p>
    <w:p w14:paraId="1F2A73A9" w14:textId="77777777" w:rsidR="009D43CB" w:rsidRDefault="009D43CB" w:rsidP="009D43CB">
      <w:pPr>
        <w:keepNext/>
        <w:jc w:val="center"/>
      </w:pPr>
      <w:r w:rsidRPr="009D43CB">
        <w:rPr>
          <w:noProof/>
          <w:lang w:val="lt-LT" w:eastAsia="lt-LT"/>
        </w:rPr>
        <w:lastRenderedPageBreak/>
        <w:drawing>
          <wp:inline distT="0" distB="0" distL="0" distR="0" wp14:anchorId="0C0F6AD5" wp14:editId="5B61298F">
            <wp:extent cx="4934639" cy="5525271"/>
            <wp:effectExtent l="0" t="0" r="0" b="0"/>
            <wp:docPr id="1400703327" name="Paveikslėlis 1400703327"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27" name="Paveikslėlis 1400703327" descr="Paveikslėlis, kuriame yra žinutė&#10;&#10;Automatiškai sugeneruotas aprašymas"/>
                    <pic:cNvPicPr/>
                  </pic:nvPicPr>
                  <pic:blipFill>
                    <a:blip r:embed="rId82"/>
                    <a:stretch>
                      <a:fillRect/>
                    </a:stretch>
                  </pic:blipFill>
                  <pic:spPr>
                    <a:xfrm>
                      <a:off x="0" y="0"/>
                      <a:ext cx="4934639" cy="5525271"/>
                    </a:xfrm>
                    <a:prstGeom prst="rect">
                      <a:avLst/>
                    </a:prstGeom>
                  </pic:spPr>
                </pic:pic>
              </a:graphicData>
            </a:graphic>
          </wp:inline>
        </w:drawing>
      </w:r>
    </w:p>
    <w:p w14:paraId="219F7A25" w14:textId="6CDBACDB" w:rsidR="009D43CB" w:rsidRDefault="009D43CB" w:rsidP="009D43CB">
      <w:pPr>
        <w:pStyle w:val="Antrat"/>
        <w:jc w:val="center"/>
      </w:pPr>
      <w:r>
        <w:t xml:space="preserve">Kodas </w:t>
      </w:r>
      <w:r>
        <w:fldChar w:fldCharType="begin"/>
      </w:r>
      <w:r>
        <w:instrText xml:space="preserve"> SEQ Kodas \* ARABIC </w:instrText>
      </w:r>
      <w:r>
        <w:fldChar w:fldCharType="separate"/>
      </w:r>
      <w:r w:rsidR="00071371">
        <w:rPr>
          <w:noProof/>
        </w:rPr>
        <w:t>23</w:t>
      </w:r>
      <w:r>
        <w:fldChar w:fldCharType="end"/>
      </w:r>
      <w:r>
        <w:t xml:space="preserve"> </w:t>
      </w:r>
      <w:proofErr w:type="spellStart"/>
      <w:r>
        <w:t>SawMovement</w:t>
      </w:r>
      <w:proofErr w:type="spellEnd"/>
    </w:p>
    <w:p w14:paraId="5DB7993E" w14:textId="77777777" w:rsidR="009D43CB" w:rsidRDefault="009D43CB" w:rsidP="009D43CB">
      <w:pPr>
        <w:keepNext/>
        <w:jc w:val="center"/>
      </w:pPr>
      <w:r w:rsidRPr="009D43CB">
        <w:rPr>
          <w:noProof/>
          <w:lang w:val="lt-LT" w:eastAsia="lt-LT"/>
        </w:rPr>
        <w:lastRenderedPageBreak/>
        <w:drawing>
          <wp:inline distT="0" distB="0" distL="0" distR="0" wp14:anchorId="524F93B3" wp14:editId="6AFAEDF4">
            <wp:extent cx="4629796" cy="4315427"/>
            <wp:effectExtent l="0" t="0" r="0" b="9525"/>
            <wp:docPr id="1400703328" name="Paveikslėlis 1400703328"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28" name="Paveikslėlis 1400703328" descr="Paveikslėlis, kuriame yra žinutė&#10;&#10;Automatiškai sugeneruotas aprašymas"/>
                    <pic:cNvPicPr/>
                  </pic:nvPicPr>
                  <pic:blipFill>
                    <a:blip r:embed="rId83"/>
                    <a:stretch>
                      <a:fillRect/>
                    </a:stretch>
                  </pic:blipFill>
                  <pic:spPr>
                    <a:xfrm>
                      <a:off x="0" y="0"/>
                      <a:ext cx="4629796" cy="4315427"/>
                    </a:xfrm>
                    <a:prstGeom prst="rect">
                      <a:avLst/>
                    </a:prstGeom>
                  </pic:spPr>
                </pic:pic>
              </a:graphicData>
            </a:graphic>
          </wp:inline>
        </w:drawing>
      </w:r>
    </w:p>
    <w:p w14:paraId="0AEBDD49" w14:textId="7C0B3C95" w:rsidR="009D43CB" w:rsidRDefault="009D43CB" w:rsidP="009D43CB">
      <w:pPr>
        <w:pStyle w:val="Antrat"/>
        <w:jc w:val="center"/>
      </w:pPr>
      <w:r>
        <w:t xml:space="preserve">Kodas </w:t>
      </w:r>
      <w:r>
        <w:fldChar w:fldCharType="begin"/>
      </w:r>
      <w:r>
        <w:instrText xml:space="preserve"> SEQ Kodas \* ARABIC </w:instrText>
      </w:r>
      <w:r>
        <w:fldChar w:fldCharType="separate"/>
      </w:r>
      <w:r w:rsidR="00071371">
        <w:rPr>
          <w:noProof/>
        </w:rPr>
        <w:t>24</w:t>
      </w:r>
      <w:r>
        <w:fldChar w:fldCharType="end"/>
      </w:r>
      <w:r>
        <w:t xml:space="preserve"> </w:t>
      </w:r>
      <w:proofErr w:type="spellStart"/>
      <w:r>
        <w:t>Scenes</w:t>
      </w:r>
      <w:proofErr w:type="spellEnd"/>
    </w:p>
    <w:p w14:paraId="258EE184" w14:textId="77777777" w:rsidR="009D43CB" w:rsidRDefault="009D43CB" w:rsidP="009D43CB">
      <w:pPr>
        <w:keepNext/>
        <w:jc w:val="center"/>
      </w:pPr>
      <w:r w:rsidRPr="009D43CB">
        <w:rPr>
          <w:noProof/>
          <w:lang w:val="lt-LT" w:eastAsia="lt-LT"/>
        </w:rPr>
        <w:drawing>
          <wp:inline distT="0" distB="0" distL="0" distR="0" wp14:anchorId="61804961" wp14:editId="0571E5A6">
            <wp:extent cx="3343742" cy="3886742"/>
            <wp:effectExtent l="0" t="0" r="9525" b="0"/>
            <wp:docPr id="1400703338" name="Paveikslėlis 1400703338"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38" name="Paveikslėlis 1400703338" descr="Paveikslėlis, kuriame yra žinutė&#10;&#10;Automatiškai sugeneruotas aprašymas"/>
                    <pic:cNvPicPr/>
                  </pic:nvPicPr>
                  <pic:blipFill>
                    <a:blip r:embed="rId84"/>
                    <a:stretch>
                      <a:fillRect/>
                    </a:stretch>
                  </pic:blipFill>
                  <pic:spPr>
                    <a:xfrm>
                      <a:off x="0" y="0"/>
                      <a:ext cx="3343742" cy="3886742"/>
                    </a:xfrm>
                    <a:prstGeom prst="rect">
                      <a:avLst/>
                    </a:prstGeom>
                  </pic:spPr>
                </pic:pic>
              </a:graphicData>
            </a:graphic>
          </wp:inline>
        </w:drawing>
      </w:r>
    </w:p>
    <w:p w14:paraId="557CB5B9" w14:textId="3E72ABA4" w:rsidR="009D43CB" w:rsidRDefault="009D43CB" w:rsidP="009D43CB">
      <w:pPr>
        <w:pStyle w:val="Antrat"/>
        <w:jc w:val="center"/>
      </w:pPr>
      <w:r>
        <w:t xml:space="preserve">Kodas </w:t>
      </w:r>
      <w:r>
        <w:fldChar w:fldCharType="begin"/>
      </w:r>
      <w:r>
        <w:instrText xml:space="preserve"> SEQ Kodas \* ARABIC </w:instrText>
      </w:r>
      <w:r>
        <w:fldChar w:fldCharType="separate"/>
      </w:r>
      <w:r w:rsidR="00071371">
        <w:rPr>
          <w:noProof/>
        </w:rPr>
        <w:t>25</w:t>
      </w:r>
      <w:r>
        <w:fldChar w:fldCharType="end"/>
      </w:r>
      <w:r>
        <w:t xml:space="preserve"> </w:t>
      </w:r>
      <w:proofErr w:type="spellStart"/>
      <w:r>
        <w:t>Settings</w:t>
      </w:r>
      <w:proofErr w:type="spellEnd"/>
    </w:p>
    <w:p w14:paraId="6498E1C6" w14:textId="77777777" w:rsidR="009D43CB" w:rsidRDefault="009D43CB" w:rsidP="009D43CB">
      <w:pPr>
        <w:keepNext/>
        <w:jc w:val="center"/>
      </w:pPr>
      <w:r w:rsidRPr="009D43CB">
        <w:rPr>
          <w:noProof/>
          <w:lang w:val="lt-LT" w:eastAsia="lt-LT"/>
        </w:rPr>
        <w:lastRenderedPageBreak/>
        <w:drawing>
          <wp:inline distT="0" distB="0" distL="0" distR="0" wp14:anchorId="639E9A8E" wp14:editId="6331079C">
            <wp:extent cx="5382376" cy="4782217"/>
            <wp:effectExtent l="0" t="0" r="8890" b="0"/>
            <wp:docPr id="1400703345" name="Paveikslėlis 1400703345"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45" name="Paveikslėlis 1400703345" descr="Paveikslėlis, kuriame yra žinutė&#10;&#10;Automatiškai sugeneruotas aprašymas"/>
                    <pic:cNvPicPr/>
                  </pic:nvPicPr>
                  <pic:blipFill>
                    <a:blip r:embed="rId85"/>
                    <a:stretch>
                      <a:fillRect/>
                    </a:stretch>
                  </pic:blipFill>
                  <pic:spPr>
                    <a:xfrm>
                      <a:off x="0" y="0"/>
                      <a:ext cx="5382376" cy="4782217"/>
                    </a:xfrm>
                    <a:prstGeom prst="rect">
                      <a:avLst/>
                    </a:prstGeom>
                  </pic:spPr>
                </pic:pic>
              </a:graphicData>
            </a:graphic>
          </wp:inline>
        </w:drawing>
      </w:r>
    </w:p>
    <w:p w14:paraId="1E20DF8F" w14:textId="11A1EE0B" w:rsidR="009D43CB" w:rsidRDefault="009D43CB" w:rsidP="009D43CB">
      <w:pPr>
        <w:pStyle w:val="Antrat"/>
        <w:jc w:val="center"/>
      </w:pPr>
      <w:r>
        <w:t xml:space="preserve">Kodas </w:t>
      </w:r>
      <w:r>
        <w:fldChar w:fldCharType="begin"/>
      </w:r>
      <w:r>
        <w:instrText xml:space="preserve"> SEQ Kodas \* ARABIC </w:instrText>
      </w:r>
      <w:r>
        <w:fldChar w:fldCharType="separate"/>
      </w:r>
      <w:r w:rsidR="00071371">
        <w:rPr>
          <w:noProof/>
        </w:rPr>
        <w:t>26</w:t>
      </w:r>
      <w:r>
        <w:fldChar w:fldCharType="end"/>
      </w:r>
      <w:r>
        <w:t xml:space="preserve"> </w:t>
      </w:r>
      <w:proofErr w:type="spellStart"/>
      <w:r>
        <w:t>StaminaBarController</w:t>
      </w:r>
      <w:proofErr w:type="spellEnd"/>
    </w:p>
    <w:p w14:paraId="3693E51F" w14:textId="77777777" w:rsidR="009D43CB" w:rsidRDefault="009D43CB" w:rsidP="009D43CB">
      <w:pPr>
        <w:keepNext/>
        <w:jc w:val="center"/>
      </w:pPr>
      <w:r w:rsidRPr="009D43CB">
        <w:rPr>
          <w:noProof/>
          <w:lang w:val="lt-LT" w:eastAsia="lt-LT"/>
        </w:rPr>
        <w:lastRenderedPageBreak/>
        <w:drawing>
          <wp:inline distT="0" distB="0" distL="0" distR="0" wp14:anchorId="311F3894" wp14:editId="15CA4FF3">
            <wp:extent cx="4496427" cy="6954220"/>
            <wp:effectExtent l="0" t="0" r="0" b="0"/>
            <wp:docPr id="1400703348" name="Paveikslėlis 1400703348"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48" name="Paveikslėlis 1400703348" descr="Paveikslėlis, kuriame yra žinutė&#10;&#10;Automatiškai sugeneruotas aprašymas"/>
                    <pic:cNvPicPr/>
                  </pic:nvPicPr>
                  <pic:blipFill>
                    <a:blip r:embed="rId86"/>
                    <a:stretch>
                      <a:fillRect/>
                    </a:stretch>
                  </pic:blipFill>
                  <pic:spPr>
                    <a:xfrm>
                      <a:off x="0" y="0"/>
                      <a:ext cx="4496427" cy="6954220"/>
                    </a:xfrm>
                    <a:prstGeom prst="rect">
                      <a:avLst/>
                    </a:prstGeom>
                  </pic:spPr>
                </pic:pic>
              </a:graphicData>
            </a:graphic>
          </wp:inline>
        </w:drawing>
      </w:r>
    </w:p>
    <w:p w14:paraId="1C9A09BE" w14:textId="322A2EF9" w:rsidR="009D43CB" w:rsidRDefault="009D43CB" w:rsidP="009D43CB">
      <w:pPr>
        <w:pStyle w:val="Antrat"/>
        <w:jc w:val="center"/>
      </w:pPr>
      <w:r>
        <w:t xml:space="preserve">Kodas </w:t>
      </w:r>
      <w:r>
        <w:fldChar w:fldCharType="begin"/>
      </w:r>
      <w:r>
        <w:instrText xml:space="preserve"> SEQ Kodas \* ARABIC </w:instrText>
      </w:r>
      <w:r>
        <w:fldChar w:fldCharType="separate"/>
      </w:r>
      <w:r w:rsidR="00071371">
        <w:rPr>
          <w:noProof/>
        </w:rPr>
        <w:t>27</w:t>
      </w:r>
      <w:r>
        <w:fldChar w:fldCharType="end"/>
      </w:r>
      <w:r>
        <w:t xml:space="preserve"> </w:t>
      </w:r>
      <w:proofErr w:type="spellStart"/>
      <w:r>
        <w:t>TimerController</w:t>
      </w:r>
      <w:proofErr w:type="spellEnd"/>
    </w:p>
    <w:p w14:paraId="70DF2B08" w14:textId="77777777" w:rsidR="009D43CB" w:rsidRDefault="009D43CB" w:rsidP="009D43CB">
      <w:pPr>
        <w:keepNext/>
        <w:jc w:val="center"/>
      </w:pPr>
      <w:r w:rsidRPr="009D43CB">
        <w:rPr>
          <w:noProof/>
          <w:lang w:val="lt-LT" w:eastAsia="lt-LT"/>
        </w:rPr>
        <w:lastRenderedPageBreak/>
        <w:drawing>
          <wp:inline distT="0" distB="0" distL="0" distR="0" wp14:anchorId="71AAA0CA" wp14:editId="39E7625D">
            <wp:extent cx="3677163" cy="7754432"/>
            <wp:effectExtent l="0" t="0" r="0" b="0"/>
            <wp:docPr id="1400703352" name="Paveikslėlis 1400703352"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52" name="Paveikslėlis 1400703352" descr="Paveikslėlis, kuriame yra žinutė&#10;&#10;Automatiškai sugeneruotas aprašymas"/>
                    <pic:cNvPicPr/>
                  </pic:nvPicPr>
                  <pic:blipFill>
                    <a:blip r:embed="rId87"/>
                    <a:stretch>
                      <a:fillRect/>
                    </a:stretch>
                  </pic:blipFill>
                  <pic:spPr>
                    <a:xfrm>
                      <a:off x="0" y="0"/>
                      <a:ext cx="3677163" cy="7754432"/>
                    </a:xfrm>
                    <a:prstGeom prst="rect">
                      <a:avLst/>
                    </a:prstGeom>
                  </pic:spPr>
                </pic:pic>
              </a:graphicData>
            </a:graphic>
          </wp:inline>
        </w:drawing>
      </w:r>
    </w:p>
    <w:p w14:paraId="473DBB0A" w14:textId="77F081F3" w:rsidR="009D43CB" w:rsidRPr="009D43CB" w:rsidRDefault="009D43CB" w:rsidP="009D43CB">
      <w:pPr>
        <w:pStyle w:val="Antrat"/>
        <w:jc w:val="center"/>
      </w:pPr>
      <w:r>
        <w:t xml:space="preserve">Kodas </w:t>
      </w:r>
      <w:r>
        <w:fldChar w:fldCharType="begin"/>
      </w:r>
      <w:r>
        <w:instrText xml:space="preserve"> SEQ Kodas \* ARABIC </w:instrText>
      </w:r>
      <w:r>
        <w:fldChar w:fldCharType="separate"/>
      </w:r>
      <w:r w:rsidR="00071371">
        <w:rPr>
          <w:noProof/>
        </w:rPr>
        <w:t>28</w:t>
      </w:r>
      <w:r>
        <w:fldChar w:fldCharType="end"/>
      </w:r>
      <w:r>
        <w:t xml:space="preserve"> </w:t>
      </w:r>
      <w:proofErr w:type="spellStart"/>
      <w:r>
        <w:t>TriggerController</w:t>
      </w:r>
      <w:proofErr w:type="spellEnd"/>
    </w:p>
    <w:sectPr w:rsidR="009D43CB" w:rsidRPr="009D43CB" w:rsidSect="005A7CF9">
      <w:pgSz w:w="11900" w:h="16840"/>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0158B"/>
    <w:multiLevelType w:val="hybridMultilevel"/>
    <w:tmpl w:val="4498CEF8"/>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6FD4C5D"/>
    <w:multiLevelType w:val="hybridMultilevel"/>
    <w:tmpl w:val="AB0EB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AE75A2"/>
    <w:multiLevelType w:val="hybridMultilevel"/>
    <w:tmpl w:val="331ACD4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 w15:restartNumberingAfterBreak="0">
    <w:nsid w:val="0D8975D1"/>
    <w:multiLevelType w:val="hybridMultilevel"/>
    <w:tmpl w:val="2D4C12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2A8C7CD5"/>
    <w:multiLevelType w:val="hybridMultilevel"/>
    <w:tmpl w:val="8AB26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B57089"/>
    <w:multiLevelType w:val="hybridMultilevel"/>
    <w:tmpl w:val="EA4C0426"/>
    <w:lvl w:ilvl="0" w:tplc="0427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347944E1"/>
    <w:multiLevelType w:val="hybridMultilevel"/>
    <w:tmpl w:val="651A0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AB26F5"/>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8EC7AF8"/>
    <w:multiLevelType w:val="hybridMultilevel"/>
    <w:tmpl w:val="A54AAA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415C221C"/>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55E74FEB"/>
    <w:multiLevelType w:val="hybridMultilevel"/>
    <w:tmpl w:val="459253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753B30A2"/>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79422FBC"/>
    <w:multiLevelType w:val="hybridMultilevel"/>
    <w:tmpl w:val="D758E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8"/>
  </w:num>
  <w:num w:numId="3">
    <w:abstractNumId w:val="10"/>
  </w:num>
  <w:num w:numId="4">
    <w:abstractNumId w:val="3"/>
  </w:num>
  <w:num w:numId="5">
    <w:abstractNumId w:val="0"/>
  </w:num>
  <w:num w:numId="6">
    <w:abstractNumId w:val="9"/>
  </w:num>
  <w:num w:numId="7">
    <w:abstractNumId w:val="11"/>
  </w:num>
  <w:num w:numId="8">
    <w:abstractNumId w:val="5"/>
  </w:num>
  <w:num w:numId="9">
    <w:abstractNumId w:val="1"/>
  </w:num>
  <w:num w:numId="10">
    <w:abstractNumId w:val="12"/>
  </w:num>
  <w:num w:numId="11">
    <w:abstractNumId w:val="2"/>
  </w:num>
  <w:num w:numId="12">
    <w:abstractNumId w:val="6"/>
  </w:num>
  <w:num w:numId="13">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vidas Raškevičius">
    <w15:presenceInfo w15:providerId="AD" w15:userId="S::gviras@ktu.lt::0a83d0d2-858e-406f-93ae-54630f5e81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396"/>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4A01"/>
    <w:rsid w:val="000436B8"/>
    <w:rsid w:val="00071371"/>
    <w:rsid w:val="000B0C62"/>
    <w:rsid w:val="000D17B5"/>
    <w:rsid w:val="000D6875"/>
    <w:rsid w:val="000F5C41"/>
    <w:rsid w:val="00162BC3"/>
    <w:rsid w:val="00193744"/>
    <w:rsid w:val="00195894"/>
    <w:rsid w:val="001D5B61"/>
    <w:rsid w:val="001E4A01"/>
    <w:rsid w:val="001F12A2"/>
    <w:rsid w:val="002263A9"/>
    <w:rsid w:val="002459B6"/>
    <w:rsid w:val="002A0DAA"/>
    <w:rsid w:val="002B0D15"/>
    <w:rsid w:val="002D0698"/>
    <w:rsid w:val="00351208"/>
    <w:rsid w:val="003A4C56"/>
    <w:rsid w:val="003B2D27"/>
    <w:rsid w:val="003C079E"/>
    <w:rsid w:val="003D7BA8"/>
    <w:rsid w:val="00445EB7"/>
    <w:rsid w:val="00464F66"/>
    <w:rsid w:val="004725B9"/>
    <w:rsid w:val="00526879"/>
    <w:rsid w:val="005A7CF9"/>
    <w:rsid w:val="005D020B"/>
    <w:rsid w:val="00683A40"/>
    <w:rsid w:val="00696864"/>
    <w:rsid w:val="006A45C7"/>
    <w:rsid w:val="006D605D"/>
    <w:rsid w:val="006E5CF2"/>
    <w:rsid w:val="006F00DC"/>
    <w:rsid w:val="007154D8"/>
    <w:rsid w:val="00716468"/>
    <w:rsid w:val="007333D0"/>
    <w:rsid w:val="00751A01"/>
    <w:rsid w:val="00790FCA"/>
    <w:rsid w:val="007B7B53"/>
    <w:rsid w:val="007B7ECD"/>
    <w:rsid w:val="007C3E5D"/>
    <w:rsid w:val="007D2F8C"/>
    <w:rsid w:val="007D782F"/>
    <w:rsid w:val="007F484D"/>
    <w:rsid w:val="008251ED"/>
    <w:rsid w:val="00825742"/>
    <w:rsid w:val="00837F4F"/>
    <w:rsid w:val="00887FEA"/>
    <w:rsid w:val="009331D5"/>
    <w:rsid w:val="00990400"/>
    <w:rsid w:val="00996788"/>
    <w:rsid w:val="009A2FC6"/>
    <w:rsid w:val="009D43CB"/>
    <w:rsid w:val="00A12E85"/>
    <w:rsid w:val="00A73A56"/>
    <w:rsid w:val="00A944BE"/>
    <w:rsid w:val="00AC460D"/>
    <w:rsid w:val="00BB4E0D"/>
    <w:rsid w:val="00C6381C"/>
    <w:rsid w:val="00C6771F"/>
    <w:rsid w:val="00C70B0E"/>
    <w:rsid w:val="00C800D1"/>
    <w:rsid w:val="00C92195"/>
    <w:rsid w:val="00C97685"/>
    <w:rsid w:val="00D364E7"/>
    <w:rsid w:val="00D756DE"/>
    <w:rsid w:val="00DB49E6"/>
    <w:rsid w:val="00DE720C"/>
    <w:rsid w:val="00E04A6C"/>
    <w:rsid w:val="00E22B8D"/>
    <w:rsid w:val="00E84A3C"/>
    <w:rsid w:val="00E97D21"/>
    <w:rsid w:val="00EA4F2E"/>
    <w:rsid w:val="00EB4930"/>
    <w:rsid w:val="00EE7CA2"/>
    <w:rsid w:val="00F07932"/>
    <w:rsid w:val="00F923D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B29C14"/>
  <w15:chartTrackingRefBased/>
  <w15:docId w15:val="{61E00F95-B669-7045-870C-F073164518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prastasis">
    <w:name w:val="Normal"/>
    <w:qFormat/>
    <w:rsid w:val="00A944BE"/>
    <w:rPr>
      <w:rFonts w:ascii="Times New Roman" w:eastAsia="Times New Roman" w:hAnsi="Times New Roman" w:cs="Times New Roman"/>
      <w:lang w:eastAsia="ru-RU"/>
    </w:rPr>
  </w:style>
  <w:style w:type="paragraph" w:styleId="Antrat1">
    <w:name w:val="heading 1"/>
    <w:basedOn w:val="prastasis"/>
    <w:next w:val="prastasis"/>
    <w:link w:val="Antrat1Diagrama"/>
    <w:uiPriority w:val="9"/>
    <w:qFormat/>
    <w:rsid w:val="007B7EC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Antrat2">
    <w:name w:val="heading 2"/>
    <w:basedOn w:val="prastasis"/>
    <w:next w:val="prastasis"/>
    <w:link w:val="Antrat2Diagrama"/>
    <w:uiPriority w:val="9"/>
    <w:unhideWhenUsed/>
    <w:qFormat/>
    <w:rsid w:val="0099040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Numatytasispastraiposriftas">
    <w:name w:val="Default Paragraph Font"/>
    <w:uiPriority w:val="1"/>
    <w:semiHidden/>
    <w:unhideWhenUsed/>
  </w:style>
  <w:style w:type="table" w:default="1" w:styleId="prastojilentel">
    <w:name w:val="Normal Table"/>
    <w:uiPriority w:val="99"/>
    <w:semiHidden/>
    <w:unhideWhenUsed/>
    <w:tblPr>
      <w:tblInd w:w="0" w:type="dxa"/>
      <w:tblCellMar>
        <w:top w:w="0" w:type="dxa"/>
        <w:left w:w="108" w:type="dxa"/>
        <w:bottom w:w="0" w:type="dxa"/>
        <w:right w:w="108" w:type="dxa"/>
      </w:tblCellMar>
    </w:tblPr>
  </w:style>
  <w:style w:type="numbering" w:default="1" w:styleId="Sraonra">
    <w:name w:val="No List"/>
    <w:uiPriority w:val="99"/>
    <w:semiHidden/>
    <w:unhideWhenUsed/>
  </w:style>
  <w:style w:type="paragraph" w:styleId="Antrat">
    <w:name w:val="caption"/>
    <w:basedOn w:val="prastasis"/>
    <w:next w:val="prastasis"/>
    <w:qFormat/>
    <w:rsid w:val="001E4A01"/>
    <w:rPr>
      <w:rFonts w:eastAsia="MS Mincho"/>
      <w:b/>
      <w:bCs/>
      <w:sz w:val="20"/>
      <w:szCs w:val="20"/>
      <w:lang w:val="lt-LT" w:eastAsia="lt-LT"/>
    </w:rPr>
  </w:style>
  <w:style w:type="table" w:styleId="Lentelstinklelis">
    <w:name w:val="Table Grid"/>
    <w:basedOn w:val="prastojilentel"/>
    <w:uiPriority w:val="39"/>
    <w:rsid w:val="001E4A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ntrat1Diagrama">
    <w:name w:val="Antraštė 1 Diagrama"/>
    <w:basedOn w:val="Numatytasispastraiposriftas"/>
    <w:link w:val="Antrat1"/>
    <w:uiPriority w:val="9"/>
    <w:rsid w:val="007B7ECD"/>
    <w:rPr>
      <w:rFonts w:asciiTheme="majorHAnsi" w:eastAsiaTheme="majorEastAsia" w:hAnsiTheme="majorHAnsi" w:cstheme="majorBidi"/>
      <w:color w:val="2F5496" w:themeColor="accent1" w:themeShade="BF"/>
      <w:sz w:val="32"/>
      <w:szCs w:val="32"/>
    </w:rPr>
  </w:style>
  <w:style w:type="paragraph" w:styleId="Turinioantrat">
    <w:name w:val="TOC Heading"/>
    <w:basedOn w:val="Antrat1"/>
    <w:next w:val="prastasis"/>
    <w:uiPriority w:val="39"/>
    <w:unhideWhenUsed/>
    <w:qFormat/>
    <w:rsid w:val="007B7ECD"/>
    <w:pPr>
      <w:spacing w:before="480" w:line="276" w:lineRule="auto"/>
      <w:outlineLvl w:val="9"/>
    </w:pPr>
    <w:rPr>
      <w:b/>
      <w:bCs/>
      <w:sz w:val="28"/>
      <w:szCs w:val="28"/>
    </w:rPr>
  </w:style>
  <w:style w:type="paragraph" w:styleId="Turinys1">
    <w:name w:val="toc 1"/>
    <w:basedOn w:val="prastasis"/>
    <w:next w:val="prastasis"/>
    <w:autoRedefine/>
    <w:uiPriority w:val="39"/>
    <w:unhideWhenUsed/>
    <w:rsid w:val="007B7ECD"/>
    <w:pPr>
      <w:spacing w:before="120"/>
    </w:pPr>
    <w:rPr>
      <w:rFonts w:cstheme="minorHAnsi"/>
      <w:b/>
      <w:bCs/>
      <w:i/>
      <w:iCs/>
    </w:rPr>
  </w:style>
  <w:style w:type="paragraph" w:styleId="Turinys2">
    <w:name w:val="toc 2"/>
    <w:basedOn w:val="prastasis"/>
    <w:next w:val="prastasis"/>
    <w:autoRedefine/>
    <w:uiPriority w:val="39"/>
    <w:unhideWhenUsed/>
    <w:rsid w:val="007B7ECD"/>
    <w:pPr>
      <w:spacing w:before="120"/>
      <w:ind w:left="240"/>
    </w:pPr>
    <w:rPr>
      <w:rFonts w:cstheme="minorHAnsi"/>
      <w:b/>
      <w:bCs/>
      <w:sz w:val="22"/>
      <w:szCs w:val="22"/>
    </w:rPr>
  </w:style>
  <w:style w:type="paragraph" w:styleId="Turinys3">
    <w:name w:val="toc 3"/>
    <w:basedOn w:val="prastasis"/>
    <w:next w:val="prastasis"/>
    <w:autoRedefine/>
    <w:uiPriority w:val="39"/>
    <w:semiHidden/>
    <w:unhideWhenUsed/>
    <w:rsid w:val="007B7ECD"/>
    <w:pPr>
      <w:ind w:left="480"/>
    </w:pPr>
    <w:rPr>
      <w:rFonts w:cstheme="minorHAnsi"/>
      <w:sz w:val="20"/>
      <w:szCs w:val="20"/>
    </w:rPr>
  </w:style>
  <w:style w:type="paragraph" w:styleId="Turinys4">
    <w:name w:val="toc 4"/>
    <w:basedOn w:val="prastasis"/>
    <w:next w:val="prastasis"/>
    <w:autoRedefine/>
    <w:uiPriority w:val="39"/>
    <w:semiHidden/>
    <w:unhideWhenUsed/>
    <w:rsid w:val="007B7ECD"/>
    <w:pPr>
      <w:ind w:left="720"/>
    </w:pPr>
    <w:rPr>
      <w:rFonts w:cstheme="minorHAnsi"/>
      <w:sz w:val="20"/>
      <w:szCs w:val="20"/>
    </w:rPr>
  </w:style>
  <w:style w:type="paragraph" w:styleId="Turinys5">
    <w:name w:val="toc 5"/>
    <w:basedOn w:val="prastasis"/>
    <w:next w:val="prastasis"/>
    <w:autoRedefine/>
    <w:uiPriority w:val="39"/>
    <w:semiHidden/>
    <w:unhideWhenUsed/>
    <w:rsid w:val="007B7ECD"/>
    <w:pPr>
      <w:ind w:left="960"/>
    </w:pPr>
    <w:rPr>
      <w:rFonts w:cstheme="minorHAnsi"/>
      <w:sz w:val="20"/>
      <w:szCs w:val="20"/>
    </w:rPr>
  </w:style>
  <w:style w:type="paragraph" w:styleId="Turinys6">
    <w:name w:val="toc 6"/>
    <w:basedOn w:val="prastasis"/>
    <w:next w:val="prastasis"/>
    <w:autoRedefine/>
    <w:uiPriority w:val="39"/>
    <w:semiHidden/>
    <w:unhideWhenUsed/>
    <w:rsid w:val="007B7ECD"/>
    <w:pPr>
      <w:ind w:left="1200"/>
    </w:pPr>
    <w:rPr>
      <w:rFonts w:cstheme="minorHAnsi"/>
      <w:sz w:val="20"/>
      <w:szCs w:val="20"/>
    </w:rPr>
  </w:style>
  <w:style w:type="paragraph" w:styleId="Turinys7">
    <w:name w:val="toc 7"/>
    <w:basedOn w:val="prastasis"/>
    <w:next w:val="prastasis"/>
    <w:autoRedefine/>
    <w:uiPriority w:val="39"/>
    <w:semiHidden/>
    <w:unhideWhenUsed/>
    <w:rsid w:val="007B7ECD"/>
    <w:pPr>
      <w:ind w:left="1440"/>
    </w:pPr>
    <w:rPr>
      <w:rFonts w:cstheme="minorHAnsi"/>
      <w:sz w:val="20"/>
      <w:szCs w:val="20"/>
    </w:rPr>
  </w:style>
  <w:style w:type="paragraph" w:styleId="Turinys8">
    <w:name w:val="toc 8"/>
    <w:basedOn w:val="prastasis"/>
    <w:next w:val="prastasis"/>
    <w:autoRedefine/>
    <w:uiPriority w:val="39"/>
    <w:semiHidden/>
    <w:unhideWhenUsed/>
    <w:rsid w:val="007B7ECD"/>
    <w:pPr>
      <w:ind w:left="1680"/>
    </w:pPr>
    <w:rPr>
      <w:rFonts w:cstheme="minorHAnsi"/>
      <w:sz w:val="20"/>
      <w:szCs w:val="20"/>
    </w:rPr>
  </w:style>
  <w:style w:type="paragraph" w:styleId="Turinys9">
    <w:name w:val="toc 9"/>
    <w:basedOn w:val="prastasis"/>
    <w:next w:val="prastasis"/>
    <w:autoRedefine/>
    <w:uiPriority w:val="39"/>
    <w:semiHidden/>
    <w:unhideWhenUsed/>
    <w:rsid w:val="007B7ECD"/>
    <w:pPr>
      <w:ind w:left="1920"/>
    </w:pPr>
    <w:rPr>
      <w:rFonts w:cstheme="minorHAnsi"/>
      <w:sz w:val="20"/>
      <w:szCs w:val="20"/>
    </w:rPr>
  </w:style>
  <w:style w:type="paragraph" w:styleId="Sraopastraipa">
    <w:name w:val="List Paragraph"/>
    <w:basedOn w:val="prastasis"/>
    <w:uiPriority w:val="34"/>
    <w:qFormat/>
    <w:rsid w:val="008251ED"/>
    <w:pPr>
      <w:ind w:left="720"/>
      <w:contextualSpacing/>
    </w:pPr>
  </w:style>
  <w:style w:type="character" w:styleId="Hipersaitas">
    <w:name w:val="Hyperlink"/>
    <w:basedOn w:val="Numatytasispastraiposriftas"/>
    <w:uiPriority w:val="99"/>
    <w:unhideWhenUsed/>
    <w:rsid w:val="00C97685"/>
    <w:rPr>
      <w:color w:val="0563C1" w:themeColor="hyperlink"/>
      <w:u w:val="single"/>
    </w:rPr>
  </w:style>
  <w:style w:type="paragraph" w:styleId="Iliustracijsraas">
    <w:name w:val="table of figures"/>
    <w:basedOn w:val="prastasis"/>
    <w:next w:val="prastasis"/>
    <w:uiPriority w:val="99"/>
    <w:unhideWhenUsed/>
    <w:rsid w:val="00C97685"/>
  </w:style>
  <w:style w:type="paragraph" w:styleId="Pavadinimas">
    <w:name w:val="Title"/>
    <w:basedOn w:val="prastasis"/>
    <w:next w:val="prastasis"/>
    <w:link w:val="PavadinimasDiagrama"/>
    <w:uiPriority w:val="10"/>
    <w:qFormat/>
    <w:rsid w:val="00990400"/>
    <w:pPr>
      <w:contextualSpacing/>
    </w:pPr>
    <w:rPr>
      <w:rFonts w:asciiTheme="majorHAnsi" w:eastAsiaTheme="majorEastAsia" w:hAnsiTheme="majorHAnsi" w:cstheme="majorBidi"/>
      <w:spacing w:val="-10"/>
      <w:kern w:val="28"/>
      <w:sz w:val="56"/>
      <w:szCs w:val="56"/>
    </w:rPr>
  </w:style>
  <w:style w:type="character" w:customStyle="1" w:styleId="PavadinimasDiagrama">
    <w:name w:val="Pavadinimas Diagrama"/>
    <w:basedOn w:val="Numatytasispastraiposriftas"/>
    <w:link w:val="Pavadinimas"/>
    <w:uiPriority w:val="10"/>
    <w:rsid w:val="00990400"/>
    <w:rPr>
      <w:rFonts w:asciiTheme="majorHAnsi" w:eastAsiaTheme="majorEastAsia" w:hAnsiTheme="majorHAnsi" w:cstheme="majorBidi"/>
      <w:spacing w:val="-10"/>
      <w:kern w:val="28"/>
      <w:sz w:val="56"/>
      <w:szCs w:val="56"/>
    </w:rPr>
  </w:style>
  <w:style w:type="character" w:customStyle="1" w:styleId="Antrat2Diagrama">
    <w:name w:val="Antraštė 2 Diagrama"/>
    <w:basedOn w:val="Numatytasispastraiposriftas"/>
    <w:link w:val="Antrat2"/>
    <w:uiPriority w:val="9"/>
    <w:rsid w:val="00990400"/>
    <w:rPr>
      <w:rFonts w:asciiTheme="majorHAnsi" w:eastAsiaTheme="majorEastAsia" w:hAnsiTheme="majorHAnsi" w:cstheme="majorBidi"/>
      <w:color w:val="2F5496" w:themeColor="accent1" w:themeShade="BF"/>
      <w:sz w:val="26"/>
      <w:szCs w:val="26"/>
    </w:rPr>
  </w:style>
  <w:style w:type="paragraph" w:styleId="prastasiniatinklio">
    <w:name w:val="Normal (Web)"/>
    <w:basedOn w:val="prastasis"/>
    <w:uiPriority w:val="99"/>
    <w:semiHidden/>
    <w:unhideWhenUsed/>
    <w:rsid w:val="00990400"/>
    <w:pPr>
      <w:spacing w:before="100" w:beforeAutospacing="1" w:after="100" w:afterAutospacing="1"/>
    </w:pPr>
  </w:style>
  <w:style w:type="character" w:styleId="Neapdorotaspaminjimas">
    <w:name w:val="Unresolved Mention"/>
    <w:basedOn w:val="Numatytasispastraiposriftas"/>
    <w:uiPriority w:val="99"/>
    <w:rsid w:val="00790FCA"/>
    <w:rPr>
      <w:color w:val="605E5C"/>
      <w:shd w:val="clear" w:color="auto" w:fill="E1DFDD"/>
    </w:rPr>
  </w:style>
  <w:style w:type="character" w:styleId="Perirtashipersaitas">
    <w:name w:val="FollowedHyperlink"/>
    <w:basedOn w:val="Numatytasispastraiposriftas"/>
    <w:uiPriority w:val="99"/>
    <w:semiHidden/>
    <w:unhideWhenUsed/>
    <w:rsid w:val="00790FCA"/>
    <w:rPr>
      <w:color w:val="954F72" w:themeColor="followedHyperlink"/>
      <w:u w:val="single"/>
    </w:rPr>
  </w:style>
  <w:style w:type="paragraph" w:styleId="Betarp">
    <w:name w:val="No Spacing"/>
    <w:uiPriority w:val="1"/>
    <w:qFormat/>
    <w:rsid w:val="009A2FC6"/>
    <w:rPr>
      <w:rFonts w:ascii="Times New Roman" w:eastAsia="Times New Roman" w:hAnsi="Times New Roman" w:cs="Times New Roman"/>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03495">
      <w:bodyDiv w:val="1"/>
      <w:marLeft w:val="0"/>
      <w:marRight w:val="0"/>
      <w:marTop w:val="0"/>
      <w:marBottom w:val="0"/>
      <w:divBdr>
        <w:top w:val="none" w:sz="0" w:space="0" w:color="auto"/>
        <w:left w:val="none" w:sz="0" w:space="0" w:color="auto"/>
        <w:bottom w:val="none" w:sz="0" w:space="0" w:color="auto"/>
        <w:right w:val="none" w:sz="0" w:space="0" w:color="auto"/>
      </w:divBdr>
    </w:div>
    <w:div w:id="271323810">
      <w:bodyDiv w:val="1"/>
      <w:marLeft w:val="0"/>
      <w:marRight w:val="0"/>
      <w:marTop w:val="0"/>
      <w:marBottom w:val="0"/>
      <w:divBdr>
        <w:top w:val="none" w:sz="0" w:space="0" w:color="auto"/>
        <w:left w:val="none" w:sz="0" w:space="0" w:color="auto"/>
        <w:bottom w:val="none" w:sz="0" w:space="0" w:color="auto"/>
        <w:right w:val="none" w:sz="0" w:space="0" w:color="auto"/>
      </w:divBdr>
    </w:div>
    <w:div w:id="368148174">
      <w:bodyDiv w:val="1"/>
      <w:marLeft w:val="0"/>
      <w:marRight w:val="0"/>
      <w:marTop w:val="0"/>
      <w:marBottom w:val="0"/>
      <w:divBdr>
        <w:top w:val="none" w:sz="0" w:space="0" w:color="auto"/>
        <w:left w:val="none" w:sz="0" w:space="0" w:color="auto"/>
        <w:bottom w:val="none" w:sz="0" w:space="0" w:color="auto"/>
        <w:right w:val="none" w:sz="0" w:space="0" w:color="auto"/>
      </w:divBdr>
      <w:divsChild>
        <w:div w:id="745223262">
          <w:marLeft w:val="75"/>
          <w:marRight w:val="75"/>
          <w:marTop w:val="225"/>
          <w:marBottom w:val="75"/>
          <w:divBdr>
            <w:top w:val="none" w:sz="0" w:space="0" w:color="auto"/>
            <w:left w:val="none" w:sz="0" w:space="0" w:color="auto"/>
            <w:bottom w:val="none" w:sz="0" w:space="0" w:color="auto"/>
            <w:right w:val="none" w:sz="0" w:space="0" w:color="auto"/>
          </w:divBdr>
          <w:divsChild>
            <w:div w:id="63918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103676">
      <w:bodyDiv w:val="1"/>
      <w:marLeft w:val="0"/>
      <w:marRight w:val="0"/>
      <w:marTop w:val="0"/>
      <w:marBottom w:val="0"/>
      <w:divBdr>
        <w:top w:val="none" w:sz="0" w:space="0" w:color="auto"/>
        <w:left w:val="none" w:sz="0" w:space="0" w:color="auto"/>
        <w:bottom w:val="none" w:sz="0" w:space="0" w:color="auto"/>
        <w:right w:val="none" w:sz="0" w:space="0" w:color="auto"/>
      </w:divBdr>
    </w:div>
    <w:div w:id="782267638">
      <w:bodyDiv w:val="1"/>
      <w:marLeft w:val="0"/>
      <w:marRight w:val="0"/>
      <w:marTop w:val="0"/>
      <w:marBottom w:val="0"/>
      <w:divBdr>
        <w:top w:val="none" w:sz="0" w:space="0" w:color="auto"/>
        <w:left w:val="none" w:sz="0" w:space="0" w:color="auto"/>
        <w:bottom w:val="none" w:sz="0" w:space="0" w:color="auto"/>
        <w:right w:val="none" w:sz="0" w:space="0" w:color="auto"/>
      </w:divBdr>
    </w:div>
    <w:div w:id="819080734">
      <w:bodyDiv w:val="1"/>
      <w:marLeft w:val="0"/>
      <w:marRight w:val="0"/>
      <w:marTop w:val="0"/>
      <w:marBottom w:val="0"/>
      <w:divBdr>
        <w:top w:val="none" w:sz="0" w:space="0" w:color="auto"/>
        <w:left w:val="none" w:sz="0" w:space="0" w:color="auto"/>
        <w:bottom w:val="none" w:sz="0" w:space="0" w:color="auto"/>
        <w:right w:val="none" w:sz="0" w:space="0" w:color="auto"/>
      </w:divBdr>
    </w:div>
    <w:div w:id="1033193434">
      <w:bodyDiv w:val="1"/>
      <w:marLeft w:val="0"/>
      <w:marRight w:val="0"/>
      <w:marTop w:val="0"/>
      <w:marBottom w:val="0"/>
      <w:divBdr>
        <w:top w:val="none" w:sz="0" w:space="0" w:color="auto"/>
        <w:left w:val="none" w:sz="0" w:space="0" w:color="auto"/>
        <w:bottom w:val="none" w:sz="0" w:space="0" w:color="auto"/>
        <w:right w:val="none" w:sz="0" w:space="0" w:color="auto"/>
      </w:divBdr>
    </w:div>
    <w:div w:id="1047292140">
      <w:bodyDiv w:val="1"/>
      <w:marLeft w:val="0"/>
      <w:marRight w:val="0"/>
      <w:marTop w:val="0"/>
      <w:marBottom w:val="0"/>
      <w:divBdr>
        <w:top w:val="none" w:sz="0" w:space="0" w:color="auto"/>
        <w:left w:val="none" w:sz="0" w:space="0" w:color="auto"/>
        <w:bottom w:val="none" w:sz="0" w:space="0" w:color="auto"/>
        <w:right w:val="none" w:sz="0" w:space="0" w:color="auto"/>
      </w:divBdr>
    </w:div>
    <w:div w:id="1285380584">
      <w:bodyDiv w:val="1"/>
      <w:marLeft w:val="0"/>
      <w:marRight w:val="0"/>
      <w:marTop w:val="0"/>
      <w:marBottom w:val="0"/>
      <w:divBdr>
        <w:top w:val="none" w:sz="0" w:space="0" w:color="auto"/>
        <w:left w:val="none" w:sz="0" w:space="0" w:color="auto"/>
        <w:bottom w:val="none" w:sz="0" w:space="0" w:color="auto"/>
        <w:right w:val="none" w:sz="0" w:space="0" w:color="auto"/>
      </w:divBdr>
    </w:div>
    <w:div w:id="1295023151">
      <w:bodyDiv w:val="1"/>
      <w:marLeft w:val="0"/>
      <w:marRight w:val="0"/>
      <w:marTop w:val="0"/>
      <w:marBottom w:val="0"/>
      <w:divBdr>
        <w:top w:val="none" w:sz="0" w:space="0" w:color="auto"/>
        <w:left w:val="none" w:sz="0" w:space="0" w:color="auto"/>
        <w:bottom w:val="none" w:sz="0" w:space="0" w:color="auto"/>
        <w:right w:val="none" w:sz="0" w:space="0" w:color="auto"/>
      </w:divBdr>
      <w:divsChild>
        <w:div w:id="19203551">
          <w:marLeft w:val="432"/>
          <w:marRight w:val="432"/>
          <w:marTop w:val="150"/>
          <w:marBottom w:val="150"/>
          <w:divBdr>
            <w:top w:val="none" w:sz="0" w:space="0" w:color="auto"/>
            <w:left w:val="none" w:sz="0" w:space="0" w:color="auto"/>
            <w:bottom w:val="none" w:sz="0" w:space="0" w:color="auto"/>
            <w:right w:val="none" w:sz="0" w:space="0" w:color="auto"/>
          </w:divBdr>
        </w:div>
      </w:divsChild>
    </w:div>
    <w:div w:id="1919442740">
      <w:bodyDiv w:val="1"/>
      <w:marLeft w:val="0"/>
      <w:marRight w:val="0"/>
      <w:marTop w:val="0"/>
      <w:marBottom w:val="0"/>
      <w:divBdr>
        <w:top w:val="none" w:sz="0" w:space="0" w:color="auto"/>
        <w:left w:val="none" w:sz="0" w:space="0" w:color="auto"/>
        <w:bottom w:val="none" w:sz="0" w:space="0" w:color="auto"/>
        <w:right w:val="none" w:sz="0" w:space="0" w:color="auto"/>
      </w:divBdr>
    </w:div>
    <w:div w:id="1945459636">
      <w:bodyDiv w:val="1"/>
      <w:marLeft w:val="0"/>
      <w:marRight w:val="0"/>
      <w:marTop w:val="0"/>
      <w:marBottom w:val="0"/>
      <w:divBdr>
        <w:top w:val="none" w:sz="0" w:space="0" w:color="auto"/>
        <w:left w:val="none" w:sz="0" w:space="0" w:color="auto"/>
        <w:bottom w:val="none" w:sz="0" w:space="0" w:color="auto"/>
        <w:right w:val="none" w:sz="0" w:space="0" w:color="auto"/>
      </w:divBdr>
    </w:div>
    <w:div w:id="2000498214">
      <w:bodyDiv w:val="1"/>
      <w:marLeft w:val="0"/>
      <w:marRight w:val="0"/>
      <w:marTop w:val="0"/>
      <w:marBottom w:val="0"/>
      <w:divBdr>
        <w:top w:val="none" w:sz="0" w:space="0" w:color="auto"/>
        <w:left w:val="none" w:sz="0" w:space="0" w:color="auto"/>
        <w:bottom w:val="none" w:sz="0" w:space="0" w:color="auto"/>
        <w:right w:val="none" w:sz="0" w:space="0" w:color="auto"/>
      </w:divBdr>
    </w:div>
    <w:div w:id="2048604746">
      <w:bodyDiv w:val="1"/>
      <w:marLeft w:val="0"/>
      <w:marRight w:val="0"/>
      <w:marTop w:val="0"/>
      <w:marBottom w:val="0"/>
      <w:divBdr>
        <w:top w:val="none" w:sz="0" w:space="0" w:color="auto"/>
        <w:left w:val="none" w:sz="0" w:space="0" w:color="auto"/>
        <w:bottom w:val="none" w:sz="0" w:space="0" w:color="auto"/>
        <w:right w:val="none" w:sz="0" w:space="0" w:color="auto"/>
      </w:divBdr>
    </w:div>
    <w:div w:id="2104569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0.png"/><Relationship Id="rId42" Type="http://schemas.openxmlformats.org/officeDocument/2006/relationships/image" Target="media/image22.png"/><Relationship Id="rId47" Type="http://schemas.openxmlformats.org/officeDocument/2006/relationships/image" Target="media/image240.png"/><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image" Target="media/image51.png"/><Relationship Id="rId89" Type="http://schemas.microsoft.com/office/2011/relationships/people" Target="people.xml"/><Relationship Id="rId16" Type="http://schemas.openxmlformats.org/officeDocument/2006/relationships/image" Target="media/image9.png"/><Relationship Id="rId11" Type="http://schemas.openxmlformats.org/officeDocument/2006/relationships/image" Target="media/image6.png"/><Relationship Id="rId32" Type="http://schemas.openxmlformats.org/officeDocument/2006/relationships/image" Target="media/image17.png"/><Relationship Id="rId37" Type="http://schemas.openxmlformats.org/officeDocument/2006/relationships/image" Target="media/image190.png"/><Relationship Id="rId53" Type="http://schemas.openxmlformats.org/officeDocument/2006/relationships/hyperlink" Target="https://free3d.com/3d-model/valentine39s-day-heart-69073.html" TargetMode="External"/><Relationship Id="rId58" Type="http://schemas.openxmlformats.org/officeDocument/2006/relationships/hyperlink" Target="https://assetstore.unity.com/packages/audio/sound-fx/free-casual-game-sfx-pack-54116" TargetMode="External"/><Relationship Id="rId74" Type="http://schemas.openxmlformats.org/officeDocument/2006/relationships/image" Target="media/image41.png"/><Relationship Id="rId79" Type="http://schemas.openxmlformats.org/officeDocument/2006/relationships/image" Target="media/image46.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8.png"/><Relationship Id="rId22" Type="http://schemas.openxmlformats.org/officeDocument/2006/relationships/image" Target="media/image12.png"/><Relationship Id="rId27" Type="http://schemas.openxmlformats.org/officeDocument/2006/relationships/image" Target="media/image140.png"/><Relationship Id="rId30" Type="http://schemas.openxmlformats.org/officeDocument/2006/relationships/image" Target="media/image16.png"/><Relationship Id="rId35" Type="http://schemas.openxmlformats.org/officeDocument/2006/relationships/image" Target="media/image180.png"/><Relationship Id="rId43" Type="http://schemas.openxmlformats.org/officeDocument/2006/relationships/image" Target="media/image220.png"/><Relationship Id="rId48" Type="http://schemas.openxmlformats.org/officeDocument/2006/relationships/image" Target="media/image25.png"/><Relationship Id="rId56" Type="http://schemas.openxmlformats.org/officeDocument/2006/relationships/hyperlink" Target="https://assetstore.unity.com/packages/2d/textures-materials/floors/20-man-made-ground-materials-12835" TargetMode="External"/><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4.png"/><Relationship Id="rId8" Type="http://schemas.openxmlformats.org/officeDocument/2006/relationships/image" Target="media/image3.png"/><Relationship Id="rId51" Type="http://schemas.openxmlformats.org/officeDocument/2006/relationships/image" Target="media/image260.png"/><Relationship Id="rId72" Type="http://schemas.openxmlformats.org/officeDocument/2006/relationships/image" Target="media/image39.png"/><Relationship Id="rId80" Type="http://schemas.openxmlformats.org/officeDocument/2006/relationships/image" Target="media/image47.png"/><Relationship Id="rId85"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90.png"/><Relationship Id="rId25" Type="http://schemas.openxmlformats.org/officeDocument/2006/relationships/image" Target="media/image130.png"/><Relationship Id="rId33" Type="http://schemas.openxmlformats.org/officeDocument/2006/relationships/image" Target="media/image170.png"/><Relationship Id="rId38" Type="http://schemas.openxmlformats.org/officeDocument/2006/relationships/image" Target="media/image20.png"/><Relationship Id="rId46" Type="http://schemas.openxmlformats.org/officeDocument/2006/relationships/image" Target="media/image24.png"/><Relationship Id="rId59" Type="http://schemas.openxmlformats.org/officeDocument/2006/relationships/hyperlink" Target="https://assetstore.unity.com/packages/2d/textures-materials/sky/skybox-series-free-103633" TargetMode="External"/><Relationship Id="rId67" Type="http://schemas.openxmlformats.org/officeDocument/2006/relationships/image" Target="media/image34.png"/><Relationship Id="rId20" Type="http://schemas.openxmlformats.org/officeDocument/2006/relationships/image" Target="media/image11.png"/><Relationship Id="rId41" Type="http://schemas.openxmlformats.org/officeDocument/2006/relationships/image" Target="media/image210.png"/><Relationship Id="rId54" Type="http://schemas.openxmlformats.org/officeDocument/2006/relationships/hyperlink" Target="https://assetstore.unity.com/packages/vfx/particles/spells/magic-vfx-ice-free-170242" TargetMode="External"/><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50.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0.png"/><Relationship Id="rId23" Type="http://schemas.openxmlformats.org/officeDocument/2006/relationships/image" Target="media/image120.png"/><Relationship Id="rId28" Type="http://schemas.openxmlformats.org/officeDocument/2006/relationships/image" Target="media/image15.png"/><Relationship Id="rId36" Type="http://schemas.openxmlformats.org/officeDocument/2006/relationships/image" Target="media/image19.png"/><Relationship Id="rId49" Type="http://schemas.openxmlformats.org/officeDocument/2006/relationships/image" Target="media/image250.png"/><Relationship Id="rId57" Type="http://schemas.openxmlformats.org/officeDocument/2006/relationships/hyperlink" Target="https://assetstore.unity.com/packages/audio/sound-fx/foley/footsteps-essentials-189879" TargetMode="External"/><Relationship Id="rId10" Type="http://schemas.openxmlformats.org/officeDocument/2006/relationships/image" Target="media/image5.png"/><Relationship Id="rId31" Type="http://schemas.openxmlformats.org/officeDocument/2006/relationships/image" Target="media/image160.png"/><Relationship Id="rId44" Type="http://schemas.openxmlformats.org/officeDocument/2006/relationships/image" Target="media/image23.png"/><Relationship Id="rId52" Type="http://schemas.openxmlformats.org/officeDocument/2006/relationships/hyperlink" Target="https://assetstore.unity.com/packages/3d/characters/humanoids/character-pack-free-sample-79870" TargetMode="External"/><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0.png"/><Relationship Id="rId18" Type="http://schemas.openxmlformats.org/officeDocument/2006/relationships/image" Target="media/image10.png"/><Relationship Id="rId39" Type="http://schemas.openxmlformats.org/officeDocument/2006/relationships/image" Target="media/image200.png"/><Relationship Id="rId34" Type="http://schemas.openxmlformats.org/officeDocument/2006/relationships/image" Target="media/image18.png"/><Relationship Id="rId50" Type="http://schemas.openxmlformats.org/officeDocument/2006/relationships/image" Target="media/image26.png"/><Relationship Id="rId55" Type="http://schemas.openxmlformats.org/officeDocument/2006/relationships/hyperlink" Target="https://assetstore.unity.com/packages/vfx/particles/blood-gush-73426" TargetMode="External"/><Relationship Id="rId76" Type="http://schemas.openxmlformats.org/officeDocument/2006/relationships/image" Target="media/image43.png"/><Relationship Id="rId7" Type="http://schemas.openxmlformats.org/officeDocument/2006/relationships/image" Target="media/image2.png"/><Relationship Id="rId71"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image" Target="media/image150.png"/><Relationship Id="rId24" Type="http://schemas.openxmlformats.org/officeDocument/2006/relationships/image" Target="media/image13.png"/><Relationship Id="rId40" Type="http://schemas.openxmlformats.org/officeDocument/2006/relationships/image" Target="media/image21.png"/><Relationship Id="rId45" Type="http://schemas.openxmlformats.org/officeDocument/2006/relationships/image" Target="media/image230.png"/><Relationship Id="rId66" Type="http://schemas.openxmlformats.org/officeDocument/2006/relationships/image" Target="media/image33.png"/><Relationship Id="rId87" Type="http://schemas.openxmlformats.org/officeDocument/2006/relationships/image" Target="media/image54.png"/><Relationship Id="rId61" Type="http://schemas.openxmlformats.org/officeDocument/2006/relationships/image" Target="media/image28.png"/><Relationship Id="rId82" Type="http://schemas.openxmlformats.org/officeDocument/2006/relationships/image" Target="media/image49.png"/><Relationship Id="rId19" Type="http://schemas.openxmlformats.org/officeDocument/2006/relationships/image" Target="media/image100.png"/></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CDA9F6-FD28-4DAD-BEC9-2E61810C6F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63</Pages>
  <Words>4410</Words>
  <Characters>25137</Characters>
  <Application>Microsoft Office Word</Application>
  <DocSecurity>0</DocSecurity>
  <Lines>209</Lines>
  <Paragraphs>58</Paragraphs>
  <ScaleCrop>false</ScaleCrop>
  <HeadingPairs>
    <vt:vector size="6" baseType="variant">
      <vt:variant>
        <vt:lpstr>Pavadinimas</vt:lpstr>
      </vt:variant>
      <vt:variant>
        <vt:i4>1</vt:i4>
      </vt:variant>
      <vt:variant>
        <vt:lpstr>Title</vt:lpstr>
      </vt:variant>
      <vt:variant>
        <vt:i4>1</vt:i4>
      </vt:variant>
      <vt:variant>
        <vt:lpstr>Название</vt:lpstr>
      </vt:variant>
      <vt:variant>
        <vt:i4>1</vt:i4>
      </vt:variant>
    </vt:vector>
  </HeadingPairs>
  <TitlesOfParts>
    <vt:vector size="3" baseType="lpstr">
      <vt:lpstr/>
      <vt:lpstr/>
      <vt:lpstr/>
    </vt:vector>
  </TitlesOfParts>
  <Company/>
  <LinksUpToDate>false</LinksUpToDate>
  <CharactersWithSpaces>29489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cp:keywords/>
  <dc:description/>
  <cp:lastModifiedBy>Gvidas Raškevičius</cp:lastModifiedBy>
  <cp:revision>2</cp:revision>
  <cp:lastPrinted>2021-05-31T07:12:00Z</cp:lastPrinted>
  <dcterms:created xsi:type="dcterms:W3CDTF">2021-05-31T07:13:00Z</dcterms:created>
  <dcterms:modified xsi:type="dcterms:W3CDTF">2021-05-31T07:13:00Z</dcterms:modified>
</cp:coreProperties>
</file>